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4" w:name="_Toc420481764"/>
      <w:bookmarkStart w:id="5" w:name="_Toc409150352"/>
      <w:r>
        <w:br w:type="page"/>
      </w:r>
    </w:p>
    <w:p w14:paraId="63DB0453" w14:textId="34AEB127" w:rsidR="002418D8" w:rsidRPr="003374C8" w:rsidRDefault="002418D8" w:rsidP="002418D8">
      <w:pPr>
        <w:pStyle w:val="AbstractHeading"/>
      </w:pPr>
      <w:bookmarkStart w:id="6" w:name="_Toc468639730"/>
      <w:r>
        <w:lastRenderedPageBreak/>
        <w:t>ABSTRACT</w:t>
      </w:r>
      <w:bookmarkEnd w:id="4"/>
      <w:bookmarkEnd w:id="6"/>
    </w:p>
    <w:p w14:paraId="20E5946C" w14:textId="2A67C2DC" w:rsidR="00563121" w:rsidRPr="003374C8" w:rsidRDefault="00563121" w:rsidP="00F50FBB">
      <w:pPr>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 xml:space="preserve">produces outputs that agree with expectations based on the motor inputs </w:t>
      </w:r>
      <w:r>
        <w:t xml:space="preserve">and that the </w:t>
      </w:r>
      <w:commentRangeStart w:id="7"/>
      <w:r>
        <w:t xml:space="preserve">SSE </w:t>
      </w:r>
      <w:r w:rsidR="0079611A">
        <w:t>is capable of producing an accurate estimate of the system state</w:t>
      </w:r>
      <w:commentRangeEnd w:id="7"/>
      <w:r w:rsidR="00971C18">
        <w:rPr>
          <w:rStyle w:val="CommentReference"/>
        </w:rPr>
        <w:commentReference w:id="7"/>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including the OptiTrack vision system for producing ground truth data, and the 9DOF sensors and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5"/>
    <w:p w14:paraId="15B4F02A" w14:textId="77777777" w:rsidR="00425301" w:rsidRDefault="00425301">
      <w:pPr>
        <w:pStyle w:val="RegularHeading"/>
      </w:pPr>
      <w:r>
        <w:lastRenderedPageBreak/>
        <w:t>TABLE OF CONTENTS</w:t>
      </w:r>
    </w:p>
    <w:bookmarkStart w:id="8" w:name="_Toc452429018"/>
    <w:p w14:paraId="1543FFAD" w14:textId="77777777" w:rsidR="00275615" w:rsidRDefault="009C5A81">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sidR="00425301">
        <w:rPr>
          <w:caps w:val="0"/>
          <w:sz w:val="28"/>
        </w:rPr>
        <w:instrText xml:space="preserve"> TOC \o "1-3" \t "Abstract Heading,1" </w:instrText>
      </w:r>
      <w:r>
        <w:rPr>
          <w:caps w:val="0"/>
          <w:sz w:val="28"/>
        </w:rPr>
        <w:fldChar w:fldCharType="separate"/>
      </w:r>
      <w:r w:rsidR="00275615">
        <w:rPr>
          <w:noProof/>
        </w:rPr>
        <w:t>ABSTRACT</w:t>
      </w:r>
      <w:r w:rsidR="00275615">
        <w:rPr>
          <w:noProof/>
        </w:rPr>
        <w:tab/>
      </w:r>
      <w:r w:rsidR="00275615">
        <w:rPr>
          <w:noProof/>
        </w:rPr>
        <w:fldChar w:fldCharType="begin"/>
      </w:r>
      <w:r w:rsidR="00275615">
        <w:rPr>
          <w:noProof/>
        </w:rPr>
        <w:instrText xml:space="preserve"> PAGEREF _Toc468639730 \h </w:instrText>
      </w:r>
      <w:r w:rsidR="00275615">
        <w:rPr>
          <w:noProof/>
        </w:rPr>
      </w:r>
      <w:r w:rsidR="00275615">
        <w:rPr>
          <w:noProof/>
        </w:rPr>
        <w:fldChar w:fldCharType="separate"/>
      </w:r>
      <w:r w:rsidR="00275615">
        <w:rPr>
          <w:noProof/>
        </w:rPr>
        <w:t>ii</w:t>
      </w:r>
      <w:r w:rsidR="00275615">
        <w:rPr>
          <w:noProof/>
        </w:rPr>
        <w:fldChar w:fldCharType="end"/>
      </w:r>
    </w:p>
    <w:p w14:paraId="6CB43B87"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_Toc468639731 \h </w:instrText>
      </w:r>
      <w:r>
        <w:rPr>
          <w:noProof/>
        </w:rPr>
      </w:r>
      <w:r>
        <w:rPr>
          <w:noProof/>
        </w:rPr>
        <w:fldChar w:fldCharType="separate"/>
      </w:r>
      <w:r>
        <w:rPr>
          <w:noProof/>
        </w:rPr>
        <w:t>3</w:t>
      </w:r>
      <w:r>
        <w:rPr>
          <w:noProof/>
        </w:rPr>
        <w:fldChar w:fldCharType="end"/>
      </w:r>
    </w:p>
    <w:p w14:paraId="595CA646" w14:textId="77777777" w:rsidR="00275615" w:rsidRDefault="00275615" w:rsidP="00B115A8">
      <w:pPr>
        <w:pStyle w:val="TOC2"/>
        <w:rPr>
          <w:rFonts w:asciiTheme="minorHAnsi" w:eastAsiaTheme="minorEastAsia" w:hAnsiTheme="minorHAnsi" w:cstheme="minorBidi"/>
          <w:sz w:val="24"/>
          <w:szCs w:val="24"/>
        </w:rPr>
        <w:pPrChange w:id="9" w:author="Zayra Lobo" w:date="2016-12-09T23:41:00Z">
          <w:pPr>
            <w:pStyle w:val="TOC2"/>
            <w:tabs>
              <w:tab w:val="left" w:pos="960"/>
              <w:tab w:val="right" w:leader="dot" w:pos="8990"/>
            </w:tabs>
          </w:pPr>
        </w:pPrChange>
      </w:pPr>
      <w:r>
        <w:t>1.1.</w:t>
      </w:r>
      <w:r>
        <w:rPr>
          <w:rFonts w:asciiTheme="minorHAnsi" w:eastAsiaTheme="minorEastAsia" w:hAnsiTheme="minorHAnsi" w:cstheme="minorBidi"/>
          <w:sz w:val="24"/>
          <w:szCs w:val="24"/>
        </w:rPr>
        <w:tab/>
      </w:r>
      <w:r>
        <w:t>Northrop Grumman</w:t>
      </w:r>
      <w:r>
        <w:tab/>
      </w:r>
      <w:r>
        <w:fldChar w:fldCharType="begin"/>
      </w:r>
      <w:r>
        <w:instrText xml:space="preserve"> PAGEREF _Toc468639732 \h </w:instrText>
      </w:r>
      <w:r>
        <w:fldChar w:fldCharType="separate"/>
      </w:r>
      <w:r>
        <w:t>3</w:t>
      </w:r>
      <w:r>
        <w:fldChar w:fldCharType="end"/>
      </w:r>
    </w:p>
    <w:p w14:paraId="5263AB90" w14:textId="77777777" w:rsidR="00275615" w:rsidRDefault="00275615" w:rsidP="00B115A8">
      <w:pPr>
        <w:pStyle w:val="TOC2"/>
        <w:rPr>
          <w:rFonts w:asciiTheme="minorHAnsi" w:eastAsiaTheme="minorEastAsia" w:hAnsiTheme="minorHAnsi" w:cstheme="minorBidi"/>
          <w:sz w:val="24"/>
          <w:szCs w:val="24"/>
        </w:rPr>
        <w:pPrChange w:id="10" w:author="Zayra Lobo" w:date="2016-12-09T23:41:00Z">
          <w:pPr>
            <w:pStyle w:val="TOC2"/>
            <w:tabs>
              <w:tab w:val="left" w:pos="960"/>
              <w:tab w:val="right" w:leader="dot" w:pos="8990"/>
            </w:tabs>
          </w:pPr>
        </w:pPrChange>
      </w:pPr>
      <w:r>
        <w:t>1.2.</w:t>
      </w:r>
      <w:r>
        <w:rPr>
          <w:rFonts w:asciiTheme="minorHAnsi" w:eastAsiaTheme="minorEastAsia" w:hAnsiTheme="minorHAnsi" w:cstheme="minorBidi"/>
          <w:sz w:val="24"/>
          <w:szCs w:val="24"/>
        </w:rPr>
        <w:tab/>
      </w:r>
      <w:r>
        <w:t>Project Statement</w:t>
      </w:r>
      <w:r>
        <w:tab/>
      </w:r>
      <w:r>
        <w:fldChar w:fldCharType="begin"/>
      </w:r>
      <w:r>
        <w:instrText xml:space="preserve"> PAGEREF _Toc468639733 \h </w:instrText>
      </w:r>
      <w:r>
        <w:fldChar w:fldCharType="separate"/>
      </w:r>
      <w:r>
        <w:t>3</w:t>
      </w:r>
      <w:r>
        <w:fldChar w:fldCharType="end"/>
      </w:r>
    </w:p>
    <w:p w14:paraId="54B98EE0"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_Toc468639734 \h </w:instrText>
      </w:r>
      <w:r>
        <w:rPr>
          <w:noProof/>
        </w:rPr>
      </w:r>
      <w:r>
        <w:rPr>
          <w:noProof/>
        </w:rPr>
        <w:fldChar w:fldCharType="separate"/>
      </w:r>
      <w:r>
        <w:rPr>
          <w:noProof/>
        </w:rPr>
        <w:t>4</w:t>
      </w:r>
      <w:r>
        <w:rPr>
          <w:noProof/>
        </w:rPr>
        <w:fldChar w:fldCharType="end"/>
      </w:r>
    </w:p>
    <w:p w14:paraId="6DAAFFDD"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_Toc468639735 \h </w:instrText>
      </w:r>
      <w:r>
        <w:rPr>
          <w:noProof/>
        </w:rPr>
      </w:r>
      <w:r>
        <w:rPr>
          <w:noProof/>
        </w:rPr>
        <w:fldChar w:fldCharType="separate"/>
      </w:r>
      <w:r>
        <w:rPr>
          <w:noProof/>
        </w:rPr>
        <w:t>4</w:t>
      </w:r>
      <w:r>
        <w:rPr>
          <w:noProof/>
        </w:rPr>
        <w:fldChar w:fldCharType="end"/>
      </w:r>
    </w:p>
    <w:p w14:paraId="5426AEF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_Toc468639736 \h </w:instrText>
      </w:r>
      <w:r>
        <w:rPr>
          <w:noProof/>
        </w:rPr>
      </w:r>
      <w:r>
        <w:rPr>
          <w:noProof/>
        </w:rPr>
        <w:fldChar w:fldCharType="separate"/>
      </w:r>
      <w:r>
        <w:rPr>
          <w:noProof/>
        </w:rPr>
        <w:t>4</w:t>
      </w:r>
      <w:r>
        <w:rPr>
          <w:noProof/>
        </w:rPr>
        <w:fldChar w:fldCharType="end"/>
      </w:r>
    </w:p>
    <w:p w14:paraId="6B13AA06" w14:textId="77777777" w:rsidR="00275615" w:rsidRDefault="00275615" w:rsidP="00B115A8">
      <w:pPr>
        <w:pStyle w:val="TOC2"/>
        <w:rPr>
          <w:rFonts w:asciiTheme="minorHAnsi" w:eastAsiaTheme="minorEastAsia" w:hAnsiTheme="minorHAnsi" w:cstheme="minorBidi"/>
          <w:sz w:val="24"/>
          <w:szCs w:val="24"/>
        </w:rPr>
        <w:pPrChange w:id="11" w:author="Zayra Lobo" w:date="2016-12-09T23:41:00Z">
          <w:pPr>
            <w:pStyle w:val="TOC2"/>
            <w:tabs>
              <w:tab w:val="left" w:pos="960"/>
              <w:tab w:val="right" w:leader="dot" w:pos="8990"/>
            </w:tabs>
          </w:pPr>
        </w:pPrChange>
      </w:pPr>
      <w:r>
        <w:t>1.3.</w:t>
      </w:r>
      <w:r>
        <w:rPr>
          <w:rFonts w:asciiTheme="minorHAnsi" w:eastAsiaTheme="minorEastAsia" w:hAnsiTheme="minorHAnsi" w:cstheme="minorBidi"/>
          <w:sz w:val="24"/>
          <w:szCs w:val="24"/>
        </w:rPr>
        <w:tab/>
      </w:r>
      <w:r>
        <w:t>Deliverables</w:t>
      </w:r>
      <w:r>
        <w:tab/>
      </w:r>
      <w:r>
        <w:fldChar w:fldCharType="begin"/>
      </w:r>
      <w:r>
        <w:instrText xml:space="preserve"> PAGEREF _Toc468639737 \h </w:instrText>
      </w:r>
      <w:r>
        <w:fldChar w:fldCharType="separate"/>
      </w:r>
      <w:r>
        <w:t>5</w:t>
      </w:r>
      <w:r>
        <w:fldChar w:fldCharType="end"/>
      </w:r>
    </w:p>
    <w:p w14:paraId="6C6E9606" w14:textId="77777777" w:rsidR="00275615" w:rsidRDefault="00275615" w:rsidP="00B115A8">
      <w:pPr>
        <w:pStyle w:val="TOC2"/>
        <w:rPr>
          <w:rFonts w:asciiTheme="minorHAnsi" w:eastAsiaTheme="minorEastAsia" w:hAnsiTheme="minorHAnsi" w:cstheme="minorBidi"/>
          <w:sz w:val="24"/>
          <w:szCs w:val="24"/>
        </w:rPr>
        <w:pPrChange w:id="12" w:author="Zayra Lobo" w:date="2016-12-09T23:41:00Z">
          <w:pPr>
            <w:pStyle w:val="TOC2"/>
            <w:tabs>
              <w:tab w:val="left" w:pos="960"/>
              <w:tab w:val="right" w:leader="dot" w:pos="8990"/>
            </w:tabs>
          </w:pPr>
        </w:pPrChange>
      </w:pPr>
      <w:r>
        <w:t>1.4.</w:t>
      </w:r>
      <w:r>
        <w:rPr>
          <w:rFonts w:asciiTheme="minorHAnsi" w:eastAsiaTheme="minorEastAsia" w:hAnsiTheme="minorHAnsi" w:cstheme="minorBidi"/>
          <w:sz w:val="24"/>
          <w:szCs w:val="24"/>
        </w:rPr>
        <w:tab/>
      </w:r>
      <w:r>
        <w:t>Project status</w:t>
      </w:r>
      <w:r>
        <w:tab/>
      </w:r>
      <w:r>
        <w:fldChar w:fldCharType="begin"/>
      </w:r>
      <w:r>
        <w:instrText xml:space="preserve"> PAGEREF _Toc468639738 \h </w:instrText>
      </w:r>
      <w:r>
        <w:fldChar w:fldCharType="separate"/>
      </w:r>
      <w:r>
        <w:t>6</w:t>
      </w:r>
      <w:r>
        <w:fldChar w:fldCharType="end"/>
      </w:r>
    </w:p>
    <w:p w14:paraId="697E491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_Toc468639739 \h </w:instrText>
      </w:r>
      <w:r>
        <w:rPr>
          <w:noProof/>
        </w:rPr>
      </w:r>
      <w:r>
        <w:rPr>
          <w:noProof/>
        </w:rPr>
        <w:fldChar w:fldCharType="separate"/>
      </w:r>
      <w:r>
        <w:rPr>
          <w:noProof/>
        </w:rPr>
        <w:t>6</w:t>
      </w:r>
      <w:r>
        <w:rPr>
          <w:noProof/>
        </w:rPr>
        <w:fldChar w:fldCharType="end"/>
      </w:r>
    </w:p>
    <w:p w14:paraId="2CC7846D"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_Toc468639740 \h </w:instrText>
      </w:r>
      <w:r>
        <w:rPr>
          <w:noProof/>
        </w:rPr>
      </w:r>
      <w:r>
        <w:rPr>
          <w:noProof/>
        </w:rPr>
        <w:fldChar w:fldCharType="separate"/>
      </w:r>
      <w:r>
        <w:rPr>
          <w:noProof/>
        </w:rPr>
        <w:t>7</w:t>
      </w:r>
      <w:r>
        <w:rPr>
          <w:noProof/>
        </w:rPr>
        <w:fldChar w:fldCharType="end"/>
      </w:r>
    </w:p>
    <w:p w14:paraId="7D30077C" w14:textId="77777777" w:rsidR="00275615" w:rsidRDefault="00275615" w:rsidP="00B115A8">
      <w:pPr>
        <w:pStyle w:val="TOC2"/>
        <w:rPr>
          <w:rFonts w:asciiTheme="minorHAnsi" w:eastAsiaTheme="minorEastAsia" w:hAnsiTheme="minorHAnsi" w:cstheme="minorBidi"/>
          <w:sz w:val="24"/>
          <w:szCs w:val="24"/>
        </w:rPr>
        <w:pPrChange w:id="13" w:author="Zayra Lobo" w:date="2016-12-09T23:41:00Z">
          <w:pPr>
            <w:pStyle w:val="TOC2"/>
            <w:tabs>
              <w:tab w:val="left" w:pos="960"/>
              <w:tab w:val="right" w:leader="dot" w:pos="8990"/>
            </w:tabs>
          </w:pPr>
        </w:pPrChange>
      </w:pPr>
      <w:r>
        <w:t>1.5.</w:t>
      </w:r>
      <w:r>
        <w:rPr>
          <w:rFonts w:asciiTheme="minorHAnsi" w:eastAsiaTheme="minorEastAsia" w:hAnsiTheme="minorHAnsi" w:cstheme="minorBidi"/>
          <w:sz w:val="24"/>
          <w:szCs w:val="24"/>
        </w:rPr>
        <w:tab/>
      </w:r>
      <w:r>
        <w:t>Impact</w:t>
      </w:r>
      <w:r>
        <w:tab/>
      </w:r>
      <w:r>
        <w:fldChar w:fldCharType="begin"/>
      </w:r>
      <w:r>
        <w:instrText xml:space="preserve"> PAGEREF _Toc468639741 \h </w:instrText>
      </w:r>
      <w:r>
        <w:fldChar w:fldCharType="separate"/>
      </w:r>
      <w:r>
        <w:t>8</w:t>
      </w:r>
      <w:r>
        <w:fldChar w:fldCharType="end"/>
      </w:r>
    </w:p>
    <w:p w14:paraId="369C2199" w14:textId="77777777" w:rsidR="00275615" w:rsidRDefault="00275615" w:rsidP="00B115A8">
      <w:pPr>
        <w:pStyle w:val="TOC2"/>
        <w:rPr>
          <w:rFonts w:asciiTheme="minorHAnsi" w:eastAsiaTheme="minorEastAsia" w:hAnsiTheme="minorHAnsi" w:cstheme="minorBidi"/>
          <w:sz w:val="24"/>
          <w:szCs w:val="24"/>
        </w:rPr>
        <w:pPrChange w:id="14" w:author="Zayra Lobo" w:date="2016-12-09T23:41:00Z">
          <w:pPr>
            <w:pStyle w:val="TOC2"/>
            <w:tabs>
              <w:tab w:val="left" w:pos="960"/>
              <w:tab w:val="right" w:leader="dot" w:pos="8990"/>
            </w:tabs>
          </w:pPr>
        </w:pPrChange>
      </w:pPr>
      <w:r>
        <w:t>1.6.</w:t>
      </w:r>
      <w:r>
        <w:rPr>
          <w:rFonts w:asciiTheme="minorHAnsi" w:eastAsiaTheme="minorEastAsia" w:hAnsiTheme="minorHAnsi" w:cstheme="minorBidi"/>
          <w:sz w:val="24"/>
          <w:szCs w:val="24"/>
        </w:rPr>
        <w:tab/>
      </w:r>
      <w:r>
        <w:t>Report overview</w:t>
      </w:r>
      <w:r>
        <w:tab/>
      </w:r>
      <w:r>
        <w:fldChar w:fldCharType="begin"/>
      </w:r>
      <w:r>
        <w:instrText xml:space="preserve"> PAGEREF _Toc468639742 \h </w:instrText>
      </w:r>
      <w:r>
        <w:fldChar w:fldCharType="separate"/>
      </w:r>
      <w:r>
        <w:t>8</w:t>
      </w:r>
      <w:r>
        <w:fldChar w:fldCharType="end"/>
      </w:r>
    </w:p>
    <w:p w14:paraId="1EC1C6AC"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_Toc468639743 \h </w:instrText>
      </w:r>
      <w:r>
        <w:rPr>
          <w:noProof/>
        </w:rPr>
      </w:r>
      <w:r>
        <w:rPr>
          <w:noProof/>
        </w:rPr>
        <w:fldChar w:fldCharType="separate"/>
      </w:r>
      <w:r>
        <w:rPr>
          <w:noProof/>
        </w:rPr>
        <w:t>10</w:t>
      </w:r>
      <w:r>
        <w:rPr>
          <w:noProof/>
        </w:rPr>
        <w:fldChar w:fldCharType="end"/>
      </w:r>
    </w:p>
    <w:p w14:paraId="0AEF7108" w14:textId="77777777" w:rsidR="00275615" w:rsidRDefault="00275615" w:rsidP="00B115A8">
      <w:pPr>
        <w:pStyle w:val="TOC2"/>
        <w:rPr>
          <w:rFonts w:asciiTheme="minorHAnsi" w:eastAsiaTheme="minorEastAsia" w:hAnsiTheme="minorHAnsi" w:cstheme="minorBidi"/>
          <w:sz w:val="24"/>
          <w:szCs w:val="24"/>
        </w:rPr>
        <w:pPrChange w:id="15" w:author="Zayra Lobo" w:date="2016-12-09T23:41:00Z">
          <w:pPr>
            <w:pStyle w:val="TOC2"/>
            <w:tabs>
              <w:tab w:val="left" w:pos="960"/>
              <w:tab w:val="right" w:leader="dot" w:pos="8990"/>
            </w:tabs>
          </w:pPr>
        </w:pPrChange>
      </w:pPr>
      <w:r>
        <w:t>2.1.</w:t>
      </w:r>
      <w:r>
        <w:rPr>
          <w:rFonts w:asciiTheme="minorHAnsi" w:eastAsiaTheme="minorEastAsia" w:hAnsiTheme="minorHAnsi" w:cstheme="minorBidi"/>
          <w:sz w:val="24"/>
          <w:szCs w:val="24"/>
        </w:rPr>
        <w:tab/>
      </w:r>
      <w:r>
        <w:t>Literature review</w:t>
      </w:r>
      <w:r>
        <w:tab/>
      </w:r>
      <w:r>
        <w:fldChar w:fldCharType="begin"/>
      </w:r>
      <w:r>
        <w:instrText xml:space="preserve"> PAGEREF _Toc468639744 \h </w:instrText>
      </w:r>
      <w:r>
        <w:fldChar w:fldCharType="separate"/>
      </w:r>
      <w:r>
        <w:t>11</w:t>
      </w:r>
      <w:r>
        <w:fldChar w:fldCharType="end"/>
      </w:r>
    </w:p>
    <w:p w14:paraId="1ECFEA65"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design alternatives</w:t>
      </w:r>
      <w:r>
        <w:rPr>
          <w:noProof/>
        </w:rPr>
        <w:tab/>
      </w:r>
      <w:r>
        <w:rPr>
          <w:noProof/>
        </w:rPr>
        <w:fldChar w:fldCharType="begin"/>
      </w:r>
      <w:r>
        <w:rPr>
          <w:noProof/>
        </w:rPr>
        <w:instrText xml:space="preserve"> PAGEREF _Toc468639745 \h </w:instrText>
      </w:r>
      <w:r>
        <w:rPr>
          <w:noProof/>
        </w:rPr>
      </w:r>
      <w:r>
        <w:rPr>
          <w:noProof/>
        </w:rPr>
        <w:fldChar w:fldCharType="separate"/>
      </w:r>
      <w:r>
        <w:rPr>
          <w:noProof/>
        </w:rPr>
        <w:t>14</w:t>
      </w:r>
      <w:r>
        <w:rPr>
          <w:noProof/>
        </w:rPr>
        <w:fldChar w:fldCharType="end"/>
      </w:r>
    </w:p>
    <w:p w14:paraId="295FD7CB" w14:textId="77777777" w:rsidR="00275615" w:rsidRDefault="00275615" w:rsidP="00B115A8">
      <w:pPr>
        <w:pStyle w:val="TOC2"/>
        <w:rPr>
          <w:rFonts w:asciiTheme="minorHAnsi" w:eastAsiaTheme="minorEastAsia" w:hAnsiTheme="minorHAnsi" w:cstheme="minorBidi"/>
          <w:sz w:val="24"/>
          <w:szCs w:val="24"/>
        </w:rPr>
        <w:pPrChange w:id="16" w:author="Zayra Lobo" w:date="2016-12-09T23:41:00Z">
          <w:pPr>
            <w:pStyle w:val="TOC2"/>
            <w:tabs>
              <w:tab w:val="left" w:pos="960"/>
              <w:tab w:val="right" w:leader="dot" w:pos="8990"/>
            </w:tabs>
          </w:pPr>
        </w:pPrChange>
      </w:pPr>
      <w:r>
        <w:t>3.1.</w:t>
      </w:r>
      <w:r>
        <w:rPr>
          <w:rFonts w:asciiTheme="minorHAnsi" w:eastAsiaTheme="minorEastAsia" w:hAnsiTheme="minorHAnsi" w:cstheme="minorBidi"/>
          <w:sz w:val="24"/>
          <w:szCs w:val="24"/>
        </w:rPr>
        <w:tab/>
      </w:r>
      <w:r>
        <w:t>States of the quadrotor</w:t>
      </w:r>
      <w:r>
        <w:tab/>
      </w:r>
      <w:r>
        <w:fldChar w:fldCharType="begin"/>
      </w:r>
      <w:r>
        <w:instrText xml:space="preserve"> PAGEREF _Toc468639746 \h </w:instrText>
      </w:r>
      <w:r>
        <w:fldChar w:fldCharType="separate"/>
      </w:r>
      <w:r>
        <w:t>14</w:t>
      </w:r>
      <w:r>
        <w:fldChar w:fldCharType="end"/>
      </w:r>
    </w:p>
    <w:p w14:paraId="5CE65BF0" w14:textId="77777777" w:rsidR="00275615" w:rsidRDefault="00275615" w:rsidP="00B115A8">
      <w:pPr>
        <w:pStyle w:val="TOC2"/>
        <w:rPr>
          <w:rFonts w:asciiTheme="minorHAnsi" w:eastAsiaTheme="minorEastAsia" w:hAnsiTheme="minorHAnsi" w:cstheme="minorBidi"/>
          <w:sz w:val="24"/>
          <w:szCs w:val="24"/>
        </w:rPr>
        <w:pPrChange w:id="17" w:author="Zayra Lobo" w:date="2016-12-09T23:41:00Z">
          <w:pPr>
            <w:pStyle w:val="TOC2"/>
            <w:tabs>
              <w:tab w:val="left" w:pos="960"/>
              <w:tab w:val="right" w:leader="dot" w:pos="8990"/>
            </w:tabs>
          </w:pPr>
        </w:pPrChange>
      </w:pPr>
      <w:r>
        <w:t>3.2.</w:t>
      </w:r>
      <w:r>
        <w:rPr>
          <w:rFonts w:asciiTheme="minorHAnsi" w:eastAsiaTheme="minorEastAsia" w:hAnsiTheme="minorHAnsi" w:cstheme="minorBidi"/>
          <w:sz w:val="24"/>
          <w:szCs w:val="24"/>
        </w:rPr>
        <w:tab/>
      </w:r>
      <w:r>
        <w:t>Sensors</w:t>
      </w:r>
      <w:r>
        <w:tab/>
      </w:r>
      <w:r>
        <w:fldChar w:fldCharType="begin"/>
      </w:r>
      <w:r>
        <w:instrText xml:space="preserve"> PAGEREF _Toc468639747 \h </w:instrText>
      </w:r>
      <w:r>
        <w:fldChar w:fldCharType="separate"/>
      </w:r>
      <w:r>
        <w:t>15</w:t>
      </w:r>
      <w:r>
        <w:fldChar w:fldCharType="end"/>
      </w:r>
    </w:p>
    <w:p w14:paraId="0C61F430" w14:textId="77777777" w:rsidR="00275615" w:rsidRDefault="00275615" w:rsidP="00B115A8">
      <w:pPr>
        <w:pStyle w:val="TOC2"/>
        <w:rPr>
          <w:rFonts w:asciiTheme="minorHAnsi" w:eastAsiaTheme="minorEastAsia" w:hAnsiTheme="minorHAnsi" w:cstheme="minorBidi"/>
          <w:sz w:val="24"/>
          <w:szCs w:val="24"/>
        </w:rPr>
        <w:pPrChange w:id="18" w:author="Zayra Lobo" w:date="2016-12-09T23:41:00Z">
          <w:pPr>
            <w:pStyle w:val="TOC2"/>
            <w:tabs>
              <w:tab w:val="left" w:pos="960"/>
              <w:tab w:val="right" w:leader="dot" w:pos="8990"/>
            </w:tabs>
          </w:pPr>
        </w:pPrChange>
      </w:pPr>
      <w:r>
        <w:t>3.3.</w:t>
      </w:r>
      <w:r>
        <w:rPr>
          <w:rFonts w:asciiTheme="minorHAnsi" w:eastAsiaTheme="minorEastAsia" w:hAnsiTheme="minorHAnsi" w:cstheme="minorBidi"/>
          <w:sz w:val="24"/>
          <w:szCs w:val="24"/>
        </w:rPr>
        <w:tab/>
      </w:r>
      <w:r>
        <w:t>SSE algorithm</w:t>
      </w:r>
      <w:r>
        <w:tab/>
      </w:r>
      <w:r>
        <w:fldChar w:fldCharType="begin"/>
      </w:r>
      <w:r>
        <w:instrText xml:space="preserve"> PAGEREF _Toc468639748 \h </w:instrText>
      </w:r>
      <w:r>
        <w:fldChar w:fldCharType="separate"/>
      </w:r>
      <w:r>
        <w:t>16</w:t>
      </w:r>
      <w:r>
        <w:fldChar w:fldCharType="end"/>
      </w:r>
    </w:p>
    <w:p w14:paraId="24E17B6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3.3.1.</w:t>
      </w:r>
      <w:r>
        <w:rPr>
          <w:rFonts w:asciiTheme="minorHAnsi" w:eastAsiaTheme="minorEastAsia" w:hAnsiTheme="minorHAnsi" w:cstheme="minorBidi"/>
          <w:i w:val="0"/>
          <w:noProof/>
          <w:sz w:val="24"/>
          <w:szCs w:val="24"/>
        </w:rPr>
        <w:tab/>
      </w:r>
      <w:r>
        <w:rPr>
          <w:noProof/>
        </w:rPr>
        <w:t>Convex Optimization</w:t>
      </w:r>
      <w:r>
        <w:rPr>
          <w:noProof/>
        </w:rPr>
        <w:tab/>
      </w:r>
      <w:r>
        <w:rPr>
          <w:noProof/>
        </w:rPr>
        <w:fldChar w:fldCharType="begin"/>
      </w:r>
      <w:r>
        <w:rPr>
          <w:noProof/>
        </w:rPr>
        <w:instrText xml:space="preserve"> PAGEREF _Toc468639749 \h </w:instrText>
      </w:r>
      <w:r>
        <w:rPr>
          <w:noProof/>
        </w:rPr>
      </w:r>
      <w:r>
        <w:rPr>
          <w:noProof/>
        </w:rPr>
        <w:fldChar w:fldCharType="separate"/>
      </w:r>
      <w:r>
        <w:rPr>
          <w:noProof/>
        </w:rPr>
        <w:t>16</w:t>
      </w:r>
      <w:r>
        <w:rPr>
          <w:noProof/>
        </w:rPr>
        <w:fldChar w:fldCharType="end"/>
      </w:r>
    </w:p>
    <w:p w14:paraId="7948E1F5"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3.3.2.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_Toc468639750 \h </w:instrText>
      </w:r>
      <w:r>
        <w:rPr>
          <w:noProof/>
        </w:rPr>
      </w:r>
      <w:r>
        <w:rPr>
          <w:noProof/>
        </w:rPr>
        <w:fldChar w:fldCharType="separate"/>
      </w:r>
      <w:r>
        <w:rPr>
          <w:noProof/>
        </w:rPr>
        <w:t>17</w:t>
      </w:r>
      <w:r>
        <w:rPr>
          <w:noProof/>
        </w:rPr>
        <w:fldChar w:fldCharType="end"/>
      </w:r>
    </w:p>
    <w:p w14:paraId="7C115A47" w14:textId="77777777" w:rsidR="00275615" w:rsidRDefault="00275615" w:rsidP="00B115A8">
      <w:pPr>
        <w:pStyle w:val="TOC2"/>
        <w:rPr>
          <w:rFonts w:asciiTheme="minorHAnsi" w:eastAsiaTheme="minorEastAsia" w:hAnsiTheme="minorHAnsi" w:cstheme="minorBidi"/>
          <w:sz w:val="24"/>
          <w:szCs w:val="24"/>
        </w:rPr>
        <w:pPrChange w:id="19" w:author="Zayra Lobo" w:date="2016-12-09T23:41:00Z">
          <w:pPr>
            <w:pStyle w:val="TOC2"/>
            <w:tabs>
              <w:tab w:val="left" w:pos="960"/>
              <w:tab w:val="right" w:leader="dot" w:pos="8990"/>
            </w:tabs>
          </w:pPr>
        </w:pPrChange>
      </w:pPr>
      <w:r>
        <w:t>3.4.</w:t>
      </w:r>
      <w:r>
        <w:rPr>
          <w:rFonts w:asciiTheme="minorHAnsi" w:eastAsiaTheme="minorEastAsia" w:hAnsiTheme="minorHAnsi" w:cstheme="minorBidi"/>
          <w:sz w:val="24"/>
          <w:szCs w:val="24"/>
        </w:rPr>
        <w:tab/>
      </w:r>
      <w:r>
        <w:t>Hardware</w:t>
      </w:r>
      <w:r>
        <w:tab/>
      </w:r>
      <w:r>
        <w:fldChar w:fldCharType="begin"/>
      </w:r>
      <w:r>
        <w:instrText xml:space="preserve"> PAGEREF _Toc468639751 \h </w:instrText>
      </w:r>
      <w:r>
        <w:fldChar w:fldCharType="separate"/>
      </w:r>
      <w:r>
        <w:t>18</w:t>
      </w:r>
      <w:r>
        <w:fldChar w:fldCharType="end"/>
      </w:r>
    </w:p>
    <w:p w14:paraId="40C153BF"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Quadrotor</w:t>
      </w:r>
      <w:r>
        <w:rPr>
          <w:noProof/>
        </w:rPr>
        <w:tab/>
      </w:r>
      <w:r>
        <w:rPr>
          <w:noProof/>
        </w:rPr>
        <w:fldChar w:fldCharType="begin"/>
      </w:r>
      <w:r>
        <w:rPr>
          <w:noProof/>
        </w:rPr>
        <w:instrText xml:space="preserve"> PAGEREF _Toc468639752 \h </w:instrText>
      </w:r>
      <w:r>
        <w:rPr>
          <w:noProof/>
        </w:rPr>
      </w:r>
      <w:r>
        <w:rPr>
          <w:noProof/>
        </w:rPr>
        <w:fldChar w:fldCharType="separate"/>
      </w:r>
      <w:r>
        <w:rPr>
          <w:noProof/>
        </w:rPr>
        <w:t>18</w:t>
      </w:r>
      <w:r>
        <w:rPr>
          <w:noProof/>
        </w:rPr>
        <w:fldChar w:fldCharType="end"/>
      </w:r>
    </w:p>
    <w:p w14:paraId="53B6AD43"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Flight Computer</w:t>
      </w:r>
      <w:r>
        <w:rPr>
          <w:noProof/>
        </w:rPr>
        <w:tab/>
      </w:r>
      <w:r>
        <w:rPr>
          <w:noProof/>
        </w:rPr>
        <w:fldChar w:fldCharType="begin"/>
      </w:r>
      <w:r>
        <w:rPr>
          <w:noProof/>
        </w:rPr>
        <w:instrText xml:space="preserve"> PAGEREF _Toc468639753 \h </w:instrText>
      </w:r>
      <w:r>
        <w:rPr>
          <w:noProof/>
        </w:rPr>
      </w:r>
      <w:r>
        <w:rPr>
          <w:noProof/>
        </w:rPr>
        <w:fldChar w:fldCharType="separate"/>
      </w:r>
      <w:r>
        <w:rPr>
          <w:noProof/>
        </w:rPr>
        <w:t>19</w:t>
      </w:r>
      <w:r>
        <w:rPr>
          <w:noProof/>
        </w:rPr>
        <w:fldChar w:fldCharType="end"/>
      </w:r>
    </w:p>
    <w:p w14:paraId="2221CC3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3.4.3.</w:t>
      </w:r>
      <w:r>
        <w:rPr>
          <w:rFonts w:asciiTheme="minorHAnsi" w:eastAsiaTheme="minorEastAsia" w:hAnsiTheme="minorHAnsi" w:cstheme="minorBidi"/>
          <w:i w:val="0"/>
          <w:noProof/>
          <w:sz w:val="24"/>
          <w:szCs w:val="24"/>
        </w:rPr>
        <w:tab/>
      </w:r>
      <w:r>
        <w:rPr>
          <w:noProof/>
        </w:rPr>
        <w:t>Flight Controller</w:t>
      </w:r>
      <w:r>
        <w:rPr>
          <w:noProof/>
        </w:rPr>
        <w:tab/>
      </w:r>
      <w:r>
        <w:rPr>
          <w:noProof/>
        </w:rPr>
        <w:fldChar w:fldCharType="begin"/>
      </w:r>
      <w:r>
        <w:rPr>
          <w:noProof/>
        </w:rPr>
        <w:instrText xml:space="preserve"> PAGEREF _Toc468639754 \h </w:instrText>
      </w:r>
      <w:r>
        <w:rPr>
          <w:noProof/>
        </w:rPr>
      </w:r>
      <w:r>
        <w:rPr>
          <w:noProof/>
        </w:rPr>
        <w:fldChar w:fldCharType="separate"/>
      </w:r>
      <w:r>
        <w:rPr>
          <w:noProof/>
        </w:rPr>
        <w:t>20</w:t>
      </w:r>
      <w:r>
        <w:rPr>
          <w:noProof/>
        </w:rPr>
        <w:fldChar w:fldCharType="end"/>
      </w:r>
    </w:p>
    <w:p w14:paraId="7899BBDA" w14:textId="3EDE3FE1" w:rsidR="00B115A8" w:rsidRPr="001C375B" w:rsidRDefault="00B115A8" w:rsidP="00B115A8">
      <w:pPr>
        <w:pStyle w:val="TOC2"/>
        <w:rPr>
          <w:ins w:id="20" w:author="Zayra Lobo" w:date="2016-12-09T23:40:00Z"/>
        </w:rPr>
        <w:pPrChange w:id="21" w:author="Zayra Lobo" w:date="2016-12-09T23:41:00Z">
          <w:pPr>
            <w:pStyle w:val="TOC2"/>
            <w:tabs>
              <w:tab w:val="left" w:pos="960"/>
              <w:tab w:val="right" w:leader="dot" w:pos="8990"/>
            </w:tabs>
          </w:pPr>
        </w:pPrChange>
      </w:pPr>
      <w:ins w:id="22" w:author="Zayra Lobo" w:date="2016-12-09T23:40:00Z">
        <w:r w:rsidRPr="00B115A8">
          <w:t>3.5. Bill of materials</w:t>
        </w:r>
      </w:ins>
      <w:ins w:id="23" w:author="Zayra Lobo" w:date="2016-12-09T23:41:00Z">
        <w:r w:rsidRPr="00B115A8">
          <w:t xml:space="preserve"> …</w:t>
        </w:r>
        <w:r w:rsidRPr="001C375B">
          <w:t>…………………………………………………………………………………..20</w:t>
        </w:r>
      </w:ins>
    </w:p>
    <w:p w14:paraId="05A52564" w14:textId="2CE803ED" w:rsidR="00275615" w:rsidDel="00B115A8" w:rsidRDefault="00275615" w:rsidP="00B115A8">
      <w:pPr>
        <w:pStyle w:val="TOC2"/>
        <w:rPr>
          <w:del w:id="24" w:author="Zayra Lobo" w:date="2016-12-09T23:40:00Z"/>
          <w:rFonts w:asciiTheme="minorHAnsi" w:eastAsiaTheme="minorEastAsia" w:hAnsiTheme="minorHAnsi" w:cstheme="minorBidi"/>
          <w:caps/>
          <w:sz w:val="24"/>
          <w:szCs w:val="24"/>
        </w:rPr>
        <w:pPrChange w:id="25" w:author="Zayra Lobo" w:date="2016-12-09T23:41:00Z">
          <w:pPr>
            <w:pStyle w:val="TOC1"/>
            <w:tabs>
              <w:tab w:val="left" w:pos="480"/>
              <w:tab w:val="right" w:leader="dot" w:pos="8990"/>
            </w:tabs>
          </w:pPr>
        </w:pPrChange>
      </w:pPr>
      <w:del w:id="26" w:author="Zayra Lobo" w:date="2016-12-09T23:40:00Z">
        <w:r w:rsidDel="00B115A8">
          <w:delText>4.</w:delText>
        </w:r>
        <w:r w:rsidDel="00B115A8">
          <w:rPr>
            <w:rFonts w:asciiTheme="minorHAnsi" w:eastAsiaTheme="minorEastAsia" w:hAnsiTheme="minorHAnsi" w:cstheme="minorBidi"/>
            <w:caps/>
            <w:sz w:val="24"/>
            <w:szCs w:val="24"/>
          </w:rPr>
          <w:tab/>
        </w:r>
        <w:r w:rsidDel="00B115A8">
          <w:delText>Detailed design</w:delText>
        </w:r>
        <w:r w:rsidDel="00B115A8">
          <w:tab/>
        </w:r>
        <w:r w:rsidDel="00B115A8">
          <w:fldChar w:fldCharType="begin"/>
        </w:r>
        <w:r w:rsidDel="00B115A8">
          <w:delInstrText xml:space="preserve"> PAGEREF _Toc468639755 \h </w:delInstrText>
        </w:r>
        <w:r w:rsidDel="00B115A8">
          <w:fldChar w:fldCharType="separate"/>
        </w:r>
        <w:r w:rsidDel="00B115A8">
          <w:delText>21</w:delText>
        </w:r>
        <w:r w:rsidDel="00B115A8">
          <w:fldChar w:fldCharType="end"/>
        </w:r>
      </w:del>
    </w:p>
    <w:p w14:paraId="2B983004" w14:textId="0B71B9D2" w:rsidR="00275615" w:rsidRDefault="00B115A8" w:rsidP="00B115A8">
      <w:pPr>
        <w:pStyle w:val="TOC2"/>
        <w:rPr>
          <w:rFonts w:asciiTheme="minorHAnsi" w:eastAsiaTheme="minorEastAsia" w:hAnsiTheme="minorHAnsi" w:cstheme="minorBidi"/>
          <w:sz w:val="24"/>
          <w:szCs w:val="24"/>
        </w:rPr>
        <w:pPrChange w:id="27" w:author="Zayra Lobo" w:date="2016-12-09T23:41:00Z">
          <w:pPr>
            <w:pStyle w:val="TOC2"/>
            <w:tabs>
              <w:tab w:val="left" w:pos="960"/>
              <w:tab w:val="right" w:leader="dot" w:pos="8990"/>
            </w:tabs>
          </w:pPr>
        </w:pPrChange>
      </w:pPr>
      <w:ins w:id="28" w:author="Zayra Lobo" w:date="2016-12-09T23:40:00Z">
        <w:r>
          <w:t>3</w:t>
        </w:r>
      </w:ins>
      <w:del w:id="29" w:author="Zayra Lobo" w:date="2016-12-09T23:40:00Z">
        <w:r w:rsidR="00275615" w:rsidDel="00B115A8">
          <w:delText>4</w:delText>
        </w:r>
      </w:del>
      <w:r w:rsidR="00275615">
        <w:t>.</w:t>
      </w:r>
      <w:ins w:id="30" w:author="Zayra Lobo" w:date="2016-12-09T23:40:00Z">
        <w:r>
          <w:t>6</w:t>
        </w:r>
      </w:ins>
      <w:del w:id="31" w:author="Zayra Lobo" w:date="2016-12-09T23:40:00Z">
        <w:r w:rsidR="00275615" w:rsidDel="00B115A8">
          <w:delText>1</w:delText>
        </w:r>
      </w:del>
      <w:r w:rsidR="00275615">
        <w:t>.</w:t>
      </w:r>
      <w:r w:rsidR="00275615">
        <w:rPr>
          <w:rFonts w:asciiTheme="minorHAnsi" w:eastAsiaTheme="minorEastAsia" w:hAnsiTheme="minorHAnsi" w:cstheme="minorBidi"/>
          <w:sz w:val="24"/>
          <w:szCs w:val="24"/>
        </w:rPr>
        <w:tab/>
      </w:r>
      <w:r w:rsidR="00275615">
        <w:t>Simulation</w:t>
      </w:r>
      <w:r w:rsidR="00275615">
        <w:tab/>
      </w:r>
      <w:r w:rsidR="00275615">
        <w:fldChar w:fldCharType="begin"/>
      </w:r>
      <w:r w:rsidR="00275615">
        <w:instrText xml:space="preserve"> PAGEREF _Toc468639756 \h </w:instrText>
      </w:r>
      <w:r w:rsidR="00275615">
        <w:fldChar w:fldCharType="separate"/>
      </w:r>
      <w:r w:rsidR="00275615">
        <w:t>22</w:t>
      </w:r>
      <w:r w:rsidR="00275615">
        <w:fldChar w:fldCharType="end"/>
      </w:r>
    </w:p>
    <w:p w14:paraId="0876D642" w14:textId="1961F6E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del w:id="32" w:author="Zayra Lobo" w:date="2016-12-09T23:42:00Z">
        <w:r w:rsidDel="001C375B">
          <w:rPr>
            <w:noProof/>
          </w:rPr>
          <w:delText>4</w:delText>
        </w:r>
      </w:del>
      <w:ins w:id="33" w:author="Zayra Lobo" w:date="2016-12-09T23:42:00Z">
        <w:r w:rsidR="001C375B">
          <w:rPr>
            <w:noProof/>
          </w:rPr>
          <w:t>3</w:t>
        </w:r>
      </w:ins>
      <w:r>
        <w:rPr>
          <w:noProof/>
        </w:rPr>
        <w:t>.</w:t>
      </w:r>
      <w:ins w:id="34" w:author="Zayra Lobo" w:date="2016-12-09T23:42:00Z">
        <w:r w:rsidR="001C375B">
          <w:rPr>
            <w:noProof/>
          </w:rPr>
          <w:t>6</w:t>
        </w:r>
      </w:ins>
      <w:del w:id="35" w:author="Zayra Lobo" w:date="2016-12-09T23:42:00Z">
        <w:r w:rsidDel="001C375B">
          <w:rPr>
            <w:noProof/>
          </w:rPr>
          <w:delText>1</w:delText>
        </w:r>
      </w:del>
      <w:r>
        <w:rPr>
          <w:noProof/>
        </w:rPr>
        <w:t>.1.</w:t>
      </w:r>
      <w:r>
        <w:rPr>
          <w:rFonts w:asciiTheme="minorHAnsi" w:eastAsiaTheme="minorEastAsia" w:hAnsiTheme="minorHAnsi" w:cstheme="minorBidi"/>
          <w:i w:val="0"/>
          <w:noProof/>
          <w:sz w:val="24"/>
          <w:szCs w:val="24"/>
        </w:rPr>
        <w:tab/>
      </w:r>
      <w:r>
        <w:rPr>
          <w:noProof/>
        </w:rPr>
        <w:t>Dynamic Model</w:t>
      </w:r>
      <w:r>
        <w:rPr>
          <w:noProof/>
        </w:rPr>
        <w:tab/>
      </w:r>
      <w:r>
        <w:rPr>
          <w:noProof/>
        </w:rPr>
        <w:fldChar w:fldCharType="begin"/>
      </w:r>
      <w:r>
        <w:rPr>
          <w:noProof/>
        </w:rPr>
        <w:instrText xml:space="preserve"> PAGEREF _Toc468639757 \h </w:instrText>
      </w:r>
      <w:r>
        <w:rPr>
          <w:noProof/>
        </w:rPr>
      </w:r>
      <w:r>
        <w:rPr>
          <w:noProof/>
        </w:rPr>
        <w:fldChar w:fldCharType="separate"/>
      </w:r>
      <w:r>
        <w:rPr>
          <w:noProof/>
        </w:rPr>
        <w:t>22</w:t>
      </w:r>
      <w:r>
        <w:rPr>
          <w:noProof/>
        </w:rPr>
        <w:fldChar w:fldCharType="end"/>
      </w:r>
    </w:p>
    <w:p w14:paraId="52065C6B" w14:textId="4FF69808" w:rsidR="00275615" w:rsidRDefault="001C375B">
      <w:pPr>
        <w:pStyle w:val="TOC3"/>
        <w:tabs>
          <w:tab w:val="left" w:pos="1200"/>
          <w:tab w:val="right" w:leader="dot" w:pos="8990"/>
        </w:tabs>
        <w:rPr>
          <w:rFonts w:asciiTheme="minorHAnsi" w:eastAsiaTheme="minorEastAsia" w:hAnsiTheme="minorHAnsi" w:cstheme="minorBidi"/>
          <w:i w:val="0"/>
          <w:noProof/>
          <w:sz w:val="24"/>
          <w:szCs w:val="24"/>
        </w:rPr>
      </w:pPr>
      <w:ins w:id="36" w:author="Zayra Lobo" w:date="2016-12-09T23:42:00Z">
        <w:r>
          <w:rPr>
            <w:noProof/>
          </w:rPr>
          <w:t>3</w:t>
        </w:r>
      </w:ins>
      <w:del w:id="37" w:author="Zayra Lobo" w:date="2016-12-09T23:42:00Z">
        <w:r w:rsidR="00275615" w:rsidDel="001C375B">
          <w:rPr>
            <w:noProof/>
          </w:rPr>
          <w:delText>4</w:delText>
        </w:r>
      </w:del>
      <w:r w:rsidR="00275615">
        <w:rPr>
          <w:noProof/>
        </w:rPr>
        <w:t>.</w:t>
      </w:r>
      <w:ins w:id="38" w:author="Zayra Lobo" w:date="2016-12-09T23:42:00Z">
        <w:r>
          <w:rPr>
            <w:noProof/>
          </w:rPr>
          <w:t>6</w:t>
        </w:r>
      </w:ins>
      <w:del w:id="39" w:author="Zayra Lobo" w:date="2016-12-09T23:42:00Z">
        <w:r w:rsidR="00275615" w:rsidDel="001C375B">
          <w:rPr>
            <w:noProof/>
          </w:rPr>
          <w:delText>1</w:delText>
        </w:r>
      </w:del>
      <w:r w:rsidR="00275615">
        <w:rPr>
          <w:noProof/>
        </w:rPr>
        <w:t>.2.</w:t>
      </w:r>
      <w:r w:rsidR="00275615">
        <w:rPr>
          <w:rFonts w:asciiTheme="minorHAnsi" w:eastAsiaTheme="minorEastAsia" w:hAnsiTheme="minorHAnsi" w:cstheme="minorBidi"/>
          <w:i w:val="0"/>
          <w:noProof/>
          <w:sz w:val="24"/>
          <w:szCs w:val="24"/>
        </w:rPr>
        <w:tab/>
      </w:r>
      <w:r w:rsidR="00275615">
        <w:rPr>
          <w:noProof/>
        </w:rPr>
        <w:t>Control Feedback Simulation with Luenberger Observer</w:t>
      </w:r>
      <w:r w:rsidR="00275615">
        <w:rPr>
          <w:noProof/>
        </w:rPr>
        <w:tab/>
      </w:r>
      <w:r w:rsidR="00275615">
        <w:rPr>
          <w:noProof/>
        </w:rPr>
        <w:fldChar w:fldCharType="begin"/>
      </w:r>
      <w:r w:rsidR="00275615">
        <w:rPr>
          <w:noProof/>
        </w:rPr>
        <w:instrText xml:space="preserve"> PAGEREF _Toc468639758 \h </w:instrText>
      </w:r>
      <w:r w:rsidR="00275615">
        <w:rPr>
          <w:noProof/>
        </w:rPr>
      </w:r>
      <w:r w:rsidR="00275615">
        <w:rPr>
          <w:noProof/>
        </w:rPr>
        <w:fldChar w:fldCharType="separate"/>
      </w:r>
      <w:r w:rsidR="00275615">
        <w:rPr>
          <w:noProof/>
        </w:rPr>
        <w:t>25</w:t>
      </w:r>
      <w:r w:rsidR="00275615">
        <w:rPr>
          <w:noProof/>
        </w:rPr>
        <w:fldChar w:fldCharType="end"/>
      </w:r>
    </w:p>
    <w:p w14:paraId="591468C9" w14:textId="41FE3AC9" w:rsidR="00275615" w:rsidRDefault="001C375B">
      <w:pPr>
        <w:pStyle w:val="TOC3"/>
        <w:tabs>
          <w:tab w:val="left" w:pos="1200"/>
          <w:tab w:val="right" w:leader="dot" w:pos="8990"/>
        </w:tabs>
        <w:rPr>
          <w:rFonts w:asciiTheme="minorHAnsi" w:eastAsiaTheme="minorEastAsia" w:hAnsiTheme="minorHAnsi" w:cstheme="minorBidi"/>
          <w:i w:val="0"/>
          <w:noProof/>
          <w:sz w:val="24"/>
          <w:szCs w:val="24"/>
        </w:rPr>
      </w:pPr>
      <w:ins w:id="40" w:author="Zayra Lobo" w:date="2016-12-09T23:42:00Z">
        <w:r>
          <w:rPr>
            <w:noProof/>
          </w:rPr>
          <w:t>3</w:t>
        </w:r>
      </w:ins>
      <w:del w:id="41" w:author="Zayra Lobo" w:date="2016-12-09T23:42:00Z">
        <w:r w:rsidR="00275615" w:rsidDel="001C375B">
          <w:rPr>
            <w:noProof/>
          </w:rPr>
          <w:delText>4</w:delText>
        </w:r>
      </w:del>
      <w:r w:rsidR="00275615">
        <w:rPr>
          <w:noProof/>
        </w:rPr>
        <w:t>.</w:t>
      </w:r>
      <w:ins w:id="42" w:author="Zayra Lobo" w:date="2016-12-09T23:42:00Z">
        <w:r>
          <w:rPr>
            <w:noProof/>
          </w:rPr>
          <w:t>6</w:t>
        </w:r>
      </w:ins>
      <w:del w:id="43" w:author="Zayra Lobo" w:date="2016-12-09T23:42:00Z">
        <w:r w:rsidR="00275615" w:rsidDel="001C375B">
          <w:rPr>
            <w:noProof/>
          </w:rPr>
          <w:delText>1</w:delText>
        </w:r>
      </w:del>
      <w:r w:rsidR="00275615">
        <w:rPr>
          <w:noProof/>
        </w:rPr>
        <w:t>.3.</w:t>
      </w:r>
      <w:r w:rsidR="00275615">
        <w:rPr>
          <w:rFonts w:asciiTheme="minorHAnsi" w:eastAsiaTheme="minorEastAsia" w:hAnsiTheme="minorHAnsi" w:cstheme="minorBidi"/>
          <w:i w:val="0"/>
          <w:noProof/>
          <w:sz w:val="24"/>
          <w:szCs w:val="24"/>
        </w:rPr>
        <w:tab/>
      </w:r>
      <w:r w:rsidR="00275615">
        <w:rPr>
          <w:noProof/>
        </w:rPr>
        <w:t>Control Feedback Simulation with SSE</w:t>
      </w:r>
      <w:r w:rsidR="00275615">
        <w:rPr>
          <w:noProof/>
        </w:rPr>
        <w:tab/>
      </w:r>
      <w:r w:rsidR="00275615">
        <w:rPr>
          <w:noProof/>
        </w:rPr>
        <w:fldChar w:fldCharType="begin"/>
      </w:r>
      <w:r w:rsidR="00275615">
        <w:rPr>
          <w:noProof/>
        </w:rPr>
        <w:instrText xml:space="preserve"> PAGEREF _Toc468639759 \h </w:instrText>
      </w:r>
      <w:r w:rsidR="00275615">
        <w:rPr>
          <w:noProof/>
        </w:rPr>
      </w:r>
      <w:r w:rsidR="00275615">
        <w:rPr>
          <w:noProof/>
        </w:rPr>
        <w:fldChar w:fldCharType="separate"/>
      </w:r>
      <w:r w:rsidR="00275615">
        <w:rPr>
          <w:noProof/>
        </w:rPr>
        <w:t>25</w:t>
      </w:r>
      <w:r w:rsidR="00275615">
        <w:rPr>
          <w:noProof/>
        </w:rPr>
        <w:fldChar w:fldCharType="end"/>
      </w:r>
    </w:p>
    <w:p w14:paraId="7F04C0C8" w14:textId="04D849F4" w:rsidR="00275615" w:rsidRDefault="00B115A8" w:rsidP="00B115A8">
      <w:pPr>
        <w:pStyle w:val="TOC2"/>
        <w:rPr>
          <w:rFonts w:asciiTheme="minorHAnsi" w:eastAsiaTheme="minorEastAsia" w:hAnsiTheme="minorHAnsi" w:cstheme="minorBidi"/>
          <w:sz w:val="24"/>
          <w:szCs w:val="24"/>
        </w:rPr>
        <w:pPrChange w:id="44" w:author="Zayra Lobo" w:date="2016-12-09T23:41:00Z">
          <w:pPr>
            <w:pStyle w:val="TOC2"/>
            <w:tabs>
              <w:tab w:val="left" w:pos="960"/>
              <w:tab w:val="right" w:leader="dot" w:pos="8990"/>
            </w:tabs>
          </w:pPr>
        </w:pPrChange>
      </w:pPr>
      <w:ins w:id="45" w:author="Zayra Lobo" w:date="2016-12-09T23:40:00Z">
        <w:r>
          <w:t>3</w:t>
        </w:r>
      </w:ins>
      <w:del w:id="46" w:author="Zayra Lobo" w:date="2016-12-09T23:40:00Z">
        <w:r w:rsidR="00275615" w:rsidDel="00B115A8">
          <w:delText>4</w:delText>
        </w:r>
      </w:del>
      <w:r w:rsidR="00275615">
        <w:t>.</w:t>
      </w:r>
      <w:ins w:id="47" w:author="Zayra Lobo" w:date="2016-12-09T23:40:00Z">
        <w:r>
          <w:t>7</w:t>
        </w:r>
      </w:ins>
      <w:del w:id="48" w:author="Zayra Lobo" w:date="2016-12-09T23:40:00Z">
        <w:r w:rsidR="00275615" w:rsidDel="00B115A8">
          <w:delText>2</w:delText>
        </w:r>
      </w:del>
      <w:r w:rsidR="00275615">
        <w:t>.</w:t>
      </w:r>
      <w:r w:rsidR="00275615">
        <w:rPr>
          <w:rFonts w:asciiTheme="minorHAnsi" w:eastAsiaTheme="minorEastAsia" w:hAnsiTheme="minorHAnsi" w:cstheme="minorBidi"/>
          <w:sz w:val="24"/>
          <w:szCs w:val="24"/>
        </w:rPr>
        <w:tab/>
      </w:r>
      <w:r w:rsidR="00275615">
        <w:t>Hardware implementation</w:t>
      </w:r>
      <w:r w:rsidR="00275615">
        <w:tab/>
      </w:r>
      <w:r w:rsidR="00275615">
        <w:fldChar w:fldCharType="begin"/>
      </w:r>
      <w:r w:rsidR="00275615">
        <w:instrText xml:space="preserve"> PAGEREF _Toc468639760 \h </w:instrText>
      </w:r>
      <w:r w:rsidR="00275615">
        <w:fldChar w:fldCharType="separate"/>
      </w:r>
      <w:r w:rsidR="00275615">
        <w:t>27</w:t>
      </w:r>
      <w:r w:rsidR="00275615">
        <w:fldChar w:fldCharType="end"/>
      </w:r>
    </w:p>
    <w:p w14:paraId="7464A9B8" w14:textId="223B2945" w:rsidR="00275615" w:rsidRDefault="001C375B">
      <w:pPr>
        <w:pStyle w:val="TOC3"/>
        <w:tabs>
          <w:tab w:val="left" w:pos="1200"/>
          <w:tab w:val="right" w:leader="dot" w:pos="8990"/>
        </w:tabs>
        <w:rPr>
          <w:rFonts w:asciiTheme="minorHAnsi" w:eastAsiaTheme="minorEastAsia" w:hAnsiTheme="minorHAnsi" w:cstheme="minorBidi"/>
          <w:i w:val="0"/>
          <w:noProof/>
          <w:sz w:val="24"/>
          <w:szCs w:val="24"/>
        </w:rPr>
      </w:pPr>
      <w:ins w:id="49" w:author="Zayra Lobo" w:date="2016-12-09T23:42:00Z">
        <w:r>
          <w:rPr>
            <w:noProof/>
          </w:rPr>
          <w:t>3</w:t>
        </w:r>
      </w:ins>
      <w:del w:id="50" w:author="Zayra Lobo" w:date="2016-12-09T23:42:00Z">
        <w:r w:rsidR="00275615" w:rsidDel="001C375B">
          <w:rPr>
            <w:noProof/>
          </w:rPr>
          <w:delText>4</w:delText>
        </w:r>
      </w:del>
      <w:r w:rsidR="00275615">
        <w:rPr>
          <w:noProof/>
        </w:rPr>
        <w:t>.</w:t>
      </w:r>
      <w:ins w:id="51" w:author="Zayra Lobo" w:date="2016-12-09T23:42:00Z">
        <w:r>
          <w:rPr>
            <w:noProof/>
          </w:rPr>
          <w:t>7</w:t>
        </w:r>
      </w:ins>
      <w:del w:id="52" w:author="Zayra Lobo" w:date="2016-12-09T23:42:00Z">
        <w:r w:rsidR="00275615" w:rsidDel="001C375B">
          <w:rPr>
            <w:noProof/>
          </w:rPr>
          <w:delText>2</w:delText>
        </w:r>
      </w:del>
      <w:r w:rsidR="00275615">
        <w:rPr>
          <w:noProof/>
        </w:rPr>
        <w:t>.1.</w:t>
      </w:r>
      <w:r w:rsidR="00275615">
        <w:rPr>
          <w:rFonts w:asciiTheme="minorHAnsi" w:eastAsiaTheme="minorEastAsia" w:hAnsiTheme="minorHAnsi" w:cstheme="minorBidi"/>
          <w:i w:val="0"/>
          <w:noProof/>
          <w:sz w:val="24"/>
          <w:szCs w:val="24"/>
        </w:rPr>
        <w:tab/>
      </w:r>
      <w:r w:rsidR="00275615">
        <w:rPr>
          <w:noProof/>
        </w:rPr>
        <w:t>Hardware Connectivity</w:t>
      </w:r>
      <w:r w:rsidR="00275615">
        <w:rPr>
          <w:noProof/>
        </w:rPr>
        <w:tab/>
      </w:r>
      <w:r w:rsidR="00275615">
        <w:rPr>
          <w:noProof/>
        </w:rPr>
        <w:fldChar w:fldCharType="begin"/>
      </w:r>
      <w:r w:rsidR="00275615">
        <w:rPr>
          <w:noProof/>
        </w:rPr>
        <w:instrText xml:space="preserve"> PAGEREF _Toc468639761 \h </w:instrText>
      </w:r>
      <w:r w:rsidR="00275615">
        <w:rPr>
          <w:noProof/>
        </w:rPr>
      </w:r>
      <w:r w:rsidR="00275615">
        <w:rPr>
          <w:noProof/>
        </w:rPr>
        <w:fldChar w:fldCharType="separate"/>
      </w:r>
      <w:r w:rsidR="00275615">
        <w:rPr>
          <w:noProof/>
        </w:rPr>
        <w:t>27</w:t>
      </w:r>
      <w:r w:rsidR="00275615">
        <w:rPr>
          <w:noProof/>
        </w:rPr>
        <w:fldChar w:fldCharType="end"/>
      </w:r>
    </w:p>
    <w:p w14:paraId="54CFFBCB" w14:textId="64A92C36" w:rsidR="00275615" w:rsidRDefault="001C375B">
      <w:pPr>
        <w:pStyle w:val="TOC3"/>
        <w:tabs>
          <w:tab w:val="left" w:pos="1200"/>
          <w:tab w:val="right" w:leader="dot" w:pos="8990"/>
        </w:tabs>
        <w:rPr>
          <w:rFonts w:asciiTheme="minorHAnsi" w:eastAsiaTheme="minorEastAsia" w:hAnsiTheme="minorHAnsi" w:cstheme="minorBidi"/>
          <w:i w:val="0"/>
          <w:noProof/>
          <w:sz w:val="24"/>
          <w:szCs w:val="24"/>
        </w:rPr>
      </w:pPr>
      <w:ins w:id="53" w:author="Zayra Lobo" w:date="2016-12-09T23:42:00Z">
        <w:r>
          <w:rPr>
            <w:noProof/>
          </w:rPr>
          <w:t>3</w:t>
        </w:r>
      </w:ins>
      <w:del w:id="54" w:author="Zayra Lobo" w:date="2016-12-09T23:42:00Z">
        <w:r w:rsidR="00275615" w:rsidDel="001C375B">
          <w:rPr>
            <w:noProof/>
          </w:rPr>
          <w:delText>4</w:delText>
        </w:r>
      </w:del>
      <w:r w:rsidR="00275615">
        <w:rPr>
          <w:noProof/>
        </w:rPr>
        <w:t>.</w:t>
      </w:r>
      <w:ins w:id="55" w:author="Zayra Lobo" w:date="2016-12-09T23:42:00Z">
        <w:r>
          <w:rPr>
            <w:noProof/>
          </w:rPr>
          <w:t>7</w:t>
        </w:r>
      </w:ins>
      <w:del w:id="56" w:author="Zayra Lobo" w:date="2016-12-09T23:42:00Z">
        <w:r w:rsidR="00275615" w:rsidDel="001C375B">
          <w:rPr>
            <w:noProof/>
          </w:rPr>
          <w:delText>2</w:delText>
        </w:r>
      </w:del>
      <w:r w:rsidR="00275615">
        <w:rPr>
          <w:noProof/>
        </w:rPr>
        <w:t>.2.</w:t>
      </w:r>
      <w:r w:rsidR="00275615">
        <w:rPr>
          <w:rFonts w:asciiTheme="minorHAnsi" w:eastAsiaTheme="minorEastAsia" w:hAnsiTheme="minorHAnsi" w:cstheme="minorBidi"/>
          <w:i w:val="0"/>
          <w:noProof/>
          <w:sz w:val="24"/>
          <w:szCs w:val="24"/>
        </w:rPr>
        <w:tab/>
      </w:r>
      <w:r w:rsidR="00275615">
        <w:rPr>
          <w:noProof/>
        </w:rPr>
        <w:t>Onboard Computer</w:t>
      </w:r>
      <w:r w:rsidR="00275615">
        <w:rPr>
          <w:noProof/>
        </w:rPr>
        <w:tab/>
      </w:r>
      <w:r w:rsidR="00275615">
        <w:rPr>
          <w:noProof/>
        </w:rPr>
        <w:fldChar w:fldCharType="begin"/>
      </w:r>
      <w:r w:rsidR="00275615">
        <w:rPr>
          <w:noProof/>
        </w:rPr>
        <w:instrText xml:space="preserve"> PAGEREF _Toc468639762 \h </w:instrText>
      </w:r>
      <w:r w:rsidR="00275615">
        <w:rPr>
          <w:noProof/>
        </w:rPr>
      </w:r>
      <w:r w:rsidR="00275615">
        <w:rPr>
          <w:noProof/>
        </w:rPr>
        <w:fldChar w:fldCharType="separate"/>
      </w:r>
      <w:r w:rsidR="00275615">
        <w:rPr>
          <w:noProof/>
        </w:rPr>
        <w:t>27</w:t>
      </w:r>
      <w:r w:rsidR="00275615">
        <w:rPr>
          <w:noProof/>
        </w:rPr>
        <w:fldChar w:fldCharType="end"/>
      </w:r>
    </w:p>
    <w:p w14:paraId="49FB6FA4" w14:textId="6DD021AF" w:rsidR="00275615" w:rsidRDefault="001C375B">
      <w:pPr>
        <w:pStyle w:val="TOC3"/>
        <w:tabs>
          <w:tab w:val="left" w:pos="1200"/>
          <w:tab w:val="right" w:leader="dot" w:pos="8990"/>
        </w:tabs>
        <w:rPr>
          <w:rFonts w:asciiTheme="minorHAnsi" w:eastAsiaTheme="minorEastAsia" w:hAnsiTheme="minorHAnsi" w:cstheme="minorBidi"/>
          <w:i w:val="0"/>
          <w:noProof/>
          <w:sz w:val="24"/>
          <w:szCs w:val="24"/>
        </w:rPr>
      </w:pPr>
      <w:ins w:id="57" w:author="Zayra Lobo" w:date="2016-12-09T23:42:00Z">
        <w:r>
          <w:rPr>
            <w:noProof/>
          </w:rPr>
          <w:t>3</w:t>
        </w:r>
      </w:ins>
      <w:del w:id="58" w:author="Zayra Lobo" w:date="2016-12-09T23:42:00Z">
        <w:r w:rsidR="00275615" w:rsidDel="001C375B">
          <w:rPr>
            <w:noProof/>
          </w:rPr>
          <w:delText>4</w:delText>
        </w:r>
      </w:del>
      <w:r w:rsidR="00275615">
        <w:rPr>
          <w:noProof/>
        </w:rPr>
        <w:t>.</w:t>
      </w:r>
      <w:ins w:id="59" w:author="Zayra Lobo" w:date="2016-12-09T23:42:00Z">
        <w:r>
          <w:rPr>
            <w:noProof/>
          </w:rPr>
          <w:t>7</w:t>
        </w:r>
      </w:ins>
      <w:del w:id="60" w:author="Zayra Lobo" w:date="2016-12-09T23:42:00Z">
        <w:r w:rsidR="00275615" w:rsidDel="001C375B">
          <w:rPr>
            <w:noProof/>
          </w:rPr>
          <w:delText>2</w:delText>
        </w:r>
      </w:del>
      <w:r w:rsidR="00275615">
        <w:rPr>
          <w:noProof/>
        </w:rPr>
        <w:t>.3.</w:t>
      </w:r>
      <w:r w:rsidR="00275615">
        <w:rPr>
          <w:rFonts w:asciiTheme="minorHAnsi" w:eastAsiaTheme="minorEastAsia" w:hAnsiTheme="minorHAnsi" w:cstheme="minorBidi"/>
          <w:i w:val="0"/>
          <w:noProof/>
          <w:sz w:val="24"/>
          <w:szCs w:val="24"/>
        </w:rPr>
        <w:tab/>
      </w:r>
      <w:r w:rsidR="00275615">
        <w:rPr>
          <w:noProof/>
        </w:rPr>
        <w:t>Sensors</w:t>
      </w:r>
      <w:r w:rsidR="00275615">
        <w:rPr>
          <w:noProof/>
        </w:rPr>
        <w:tab/>
      </w:r>
      <w:r w:rsidR="00275615">
        <w:rPr>
          <w:noProof/>
        </w:rPr>
        <w:fldChar w:fldCharType="begin"/>
      </w:r>
      <w:r w:rsidR="00275615">
        <w:rPr>
          <w:noProof/>
        </w:rPr>
        <w:instrText xml:space="preserve"> PAGEREF _Toc468639763 \h </w:instrText>
      </w:r>
      <w:r w:rsidR="00275615">
        <w:rPr>
          <w:noProof/>
        </w:rPr>
      </w:r>
      <w:r w:rsidR="00275615">
        <w:rPr>
          <w:noProof/>
        </w:rPr>
        <w:fldChar w:fldCharType="separate"/>
      </w:r>
      <w:r w:rsidR="00275615">
        <w:rPr>
          <w:noProof/>
        </w:rPr>
        <w:t>29</w:t>
      </w:r>
      <w:r w:rsidR="00275615">
        <w:rPr>
          <w:noProof/>
        </w:rPr>
        <w:fldChar w:fldCharType="end"/>
      </w:r>
    </w:p>
    <w:p w14:paraId="4DF6B8B3" w14:textId="6564F9CD" w:rsidR="00275615" w:rsidRDefault="001C375B">
      <w:pPr>
        <w:pStyle w:val="TOC3"/>
        <w:tabs>
          <w:tab w:val="left" w:pos="1200"/>
          <w:tab w:val="right" w:leader="dot" w:pos="8990"/>
        </w:tabs>
        <w:rPr>
          <w:rFonts w:asciiTheme="minorHAnsi" w:eastAsiaTheme="minorEastAsia" w:hAnsiTheme="minorHAnsi" w:cstheme="minorBidi"/>
          <w:i w:val="0"/>
          <w:noProof/>
          <w:sz w:val="24"/>
          <w:szCs w:val="24"/>
        </w:rPr>
      </w:pPr>
      <w:ins w:id="61" w:author="Zayra Lobo" w:date="2016-12-09T23:42:00Z">
        <w:r>
          <w:rPr>
            <w:noProof/>
          </w:rPr>
          <w:t>3</w:t>
        </w:r>
      </w:ins>
      <w:del w:id="62" w:author="Zayra Lobo" w:date="2016-12-09T23:42:00Z">
        <w:r w:rsidR="00275615" w:rsidDel="001C375B">
          <w:rPr>
            <w:noProof/>
          </w:rPr>
          <w:delText>4</w:delText>
        </w:r>
      </w:del>
      <w:r w:rsidR="00275615">
        <w:rPr>
          <w:noProof/>
        </w:rPr>
        <w:t>.</w:t>
      </w:r>
      <w:ins w:id="63" w:author="Zayra Lobo" w:date="2016-12-09T23:42:00Z">
        <w:r>
          <w:rPr>
            <w:noProof/>
          </w:rPr>
          <w:t>7</w:t>
        </w:r>
      </w:ins>
      <w:del w:id="64" w:author="Zayra Lobo" w:date="2016-12-09T23:42:00Z">
        <w:r w:rsidR="00275615" w:rsidDel="001C375B">
          <w:rPr>
            <w:noProof/>
          </w:rPr>
          <w:delText>2</w:delText>
        </w:r>
      </w:del>
      <w:r w:rsidR="00275615">
        <w:rPr>
          <w:noProof/>
        </w:rPr>
        <w:t>.4.</w:t>
      </w:r>
      <w:r w:rsidR="00275615">
        <w:rPr>
          <w:rFonts w:asciiTheme="minorHAnsi" w:eastAsiaTheme="minorEastAsia" w:hAnsiTheme="minorHAnsi" w:cstheme="minorBidi"/>
          <w:i w:val="0"/>
          <w:noProof/>
          <w:sz w:val="24"/>
          <w:szCs w:val="24"/>
        </w:rPr>
        <w:tab/>
      </w:r>
      <w:r w:rsidR="00275615">
        <w:rPr>
          <w:noProof/>
        </w:rPr>
        <w:t>Quadrotor</w:t>
      </w:r>
      <w:r w:rsidR="00275615">
        <w:rPr>
          <w:noProof/>
        </w:rPr>
        <w:tab/>
      </w:r>
      <w:r w:rsidR="00275615">
        <w:rPr>
          <w:noProof/>
        </w:rPr>
        <w:fldChar w:fldCharType="begin"/>
      </w:r>
      <w:r w:rsidR="00275615">
        <w:rPr>
          <w:noProof/>
        </w:rPr>
        <w:instrText xml:space="preserve"> PAGEREF _Toc468639764 \h </w:instrText>
      </w:r>
      <w:r w:rsidR="00275615">
        <w:rPr>
          <w:noProof/>
        </w:rPr>
      </w:r>
      <w:r w:rsidR="00275615">
        <w:rPr>
          <w:noProof/>
        </w:rPr>
        <w:fldChar w:fldCharType="separate"/>
      </w:r>
      <w:r w:rsidR="00275615">
        <w:rPr>
          <w:noProof/>
        </w:rPr>
        <w:t>33</w:t>
      </w:r>
      <w:r w:rsidR="00275615">
        <w:rPr>
          <w:noProof/>
        </w:rPr>
        <w:fldChar w:fldCharType="end"/>
      </w:r>
    </w:p>
    <w:p w14:paraId="0D1887DE" w14:textId="65AAD2C7" w:rsidR="00275615" w:rsidRDefault="001C375B">
      <w:pPr>
        <w:pStyle w:val="TOC3"/>
        <w:tabs>
          <w:tab w:val="left" w:pos="1200"/>
          <w:tab w:val="right" w:leader="dot" w:pos="8990"/>
        </w:tabs>
        <w:rPr>
          <w:rFonts w:asciiTheme="minorHAnsi" w:eastAsiaTheme="minorEastAsia" w:hAnsiTheme="minorHAnsi" w:cstheme="minorBidi"/>
          <w:i w:val="0"/>
          <w:noProof/>
          <w:sz w:val="24"/>
          <w:szCs w:val="24"/>
        </w:rPr>
      </w:pPr>
      <w:ins w:id="65" w:author="Zayra Lobo" w:date="2016-12-09T23:42:00Z">
        <w:r>
          <w:rPr>
            <w:noProof/>
          </w:rPr>
          <w:t>3</w:t>
        </w:r>
      </w:ins>
      <w:del w:id="66" w:author="Zayra Lobo" w:date="2016-12-09T23:42:00Z">
        <w:r w:rsidR="00275615" w:rsidDel="001C375B">
          <w:rPr>
            <w:noProof/>
          </w:rPr>
          <w:delText>4</w:delText>
        </w:r>
      </w:del>
      <w:r w:rsidR="00275615">
        <w:rPr>
          <w:noProof/>
        </w:rPr>
        <w:t>.</w:t>
      </w:r>
      <w:ins w:id="67" w:author="Zayra Lobo" w:date="2016-12-09T23:42:00Z">
        <w:r>
          <w:rPr>
            <w:noProof/>
          </w:rPr>
          <w:t>7</w:t>
        </w:r>
      </w:ins>
      <w:del w:id="68" w:author="Zayra Lobo" w:date="2016-12-09T23:42:00Z">
        <w:r w:rsidR="00275615" w:rsidDel="001C375B">
          <w:rPr>
            <w:noProof/>
          </w:rPr>
          <w:delText>2</w:delText>
        </w:r>
      </w:del>
      <w:r w:rsidR="00275615">
        <w:rPr>
          <w:noProof/>
        </w:rPr>
        <w:t>.5.</w:t>
      </w:r>
      <w:r w:rsidR="00275615">
        <w:rPr>
          <w:rFonts w:asciiTheme="minorHAnsi" w:eastAsiaTheme="minorEastAsia" w:hAnsiTheme="minorHAnsi" w:cstheme="minorBidi"/>
          <w:i w:val="0"/>
          <w:noProof/>
          <w:sz w:val="24"/>
          <w:szCs w:val="24"/>
        </w:rPr>
        <w:tab/>
      </w:r>
      <w:r w:rsidR="00275615">
        <w:rPr>
          <w:noProof/>
        </w:rPr>
        <w:t>Flight controller</w:t>
      </w:r>
      <w:r w:rsidR="00275615">
        <w:rPr>
          <w:noProof/>
        </w:rPr>
        <w:tab/>
      </w:r>
      <w:r w:rsidR="00275615">
        <w:rPr>
          <w:noProof/>
        </w:rPr>
        <w:fldChar w:fldCharType="begin"/>
      </w:r>
      <w:r w:rsidR="00275615">
        <w:rPr>
          <w:noProof/>
        </w:rPr>
        <w:instrText xml:space="preserve"> PAGEREF _Toc468639765 \h </w:instrText>
      </w:r>
      <w:r w:rsidR="00275615">
        <w:rPr>
          <w:noProof/>
        </w:rPr>
      </w:r>
      <w:r w:rsidR="00275615">
        <w:rPr>
          <w:noProof/>
        </w:rPr>
        <w:fldChar w:fldCharType="separate"/>
      </w:r>
      <w:r w:rsidR="00275615">
        <w:rPr>
          <w:noProof/>
        </w:rPr>
        <w:t>33</w:t>
      </w:r>
      <w:r w:rsidR="00275615">
        <w:rPr>
          <w:noProof/>
        </w:rPr>
        <w:fldChar w:fldCharType="end"/>
      </w:r>
    </w:p>
    <w:p w14:paraId="01210527" w14:textId="17E9212F" w:rsidR="00275615" w:rsidRDefault="001C375B">
      <w:pPr>
        <w:pStyle w:val="TOC3"/>
        <w:tabs>
          <w:tab w:val="left" w:pos="1200"/>
          <w:tab w:val="right" w:leader="dot" w:pos="8990"/>
        </w:tabs>
        <w:rPr>
          <w:rFonts w:asciiTheme="minorHAnsi" w:eastAsiaTheme="minorEastAsia" w:hAnsiTheme="minorHAnsi" w:cstheme="minorBidi"/>
          <w:i w:val="0"/>
          <w:noProof/>
          <w:sz w:val="24"/>
          <w:szCs w:val="24"/>
        </w:rPr>
      </w:pPr>
      <w:ins w:id="69" w:author="Zayra Lobo" w:date="2016-12-09T23:42:00Z">
        <w:r>
          <w:rPr>
            <w:noProof/>
          </w:rPr>
          <w:t>3</w:t>
        </w:r>
      </w:ins>
      <w:del w:id="70" w:author="Zayra Lobo" w:date="2016-12-09T23:42:00Z">
        <w:r w:rsidR="00275615" w:rsidDel="001C375B">
          <w:rPr>
            <w:noProof/>
          </w:rPr>
          <w:delText>4</w:delText>
        </w:r>
      </w:del>
      <w:r w:rsidR="00275615">
        <w:rPr>
          <w:noProof/>
        </w:rPr>
        <w:t>.</w:t>
      </w:r>
      <w:ins w:id="71" w:author="Zayra Lobo" w:date="2016-12-09T23:42:00Z">
        <w:r>
          <w:rPr>
            <w:noProof/>
          </w:rPr>
          <w:t>7</w:t>
        </w:r>
      </w:ins>
      <w:del w:id="72" w:author="Zayra Lobo" w:date="2016-12-09T23:42:00Z">
        <w:r w:rsidR="00275615" w:rsidDel="001C375B">
          <w:rPr>
            <w:noProof/>
          </w:rPr>
          <w:delText>2</w:delText>
        </w:r>
      </w:del>
      <w:r w:rsidR="00275615">
        <w:rPr>
          <w:noProof/>
        </w:rPr>
        <w:t>.6.</w:t>
      </w:r>
      <w:r w:rsidR="00275615">
        <w:rPr>
          <w:rFonts w:asciiTheme="minorHAnsi" w:eastAsiaTheme="minorEastAsia" w:hAnsiTheme="minorHAnsi" w:cstheme="minorBidi"/>
          <w:i w:val="0"/>
          <w:noProof/>
          <w:sz w:val="24"/>
          <w:szCs w:val="24"/>
        </w:rPr>
        <w:tab/>
      </w:r>
      <w:r w:rsidR="00275615">
        <w:rPr>
          <w:noProof/>
        </w:rPr>
        <w:t>RC Receiver</w:t>
      </w:r>
      <w:r w:rsidR="00275615">
        <w:rPr>
          <w:noProof/>
        </w:rPr>
        <w:tab/>
      </w:r>
      <w:r w:rsidR="00275615">
        <w:rPr>
          <w:noProof/>
        </w:rPr>
        <w:fldChar w:fldCharType="begin"/>
      </w:r>
      <w:r w:rsidR="00275615">
        <w:rPr>
          <w:noProof/>
        </w:rPr>
        <w:instrText xml:space="preserve"> PAGEREF _Toc468639766 \h </w:instrText>
      </w:r>
      <w:r w:rsidR="00275615">
        <w:rPr>
          <w:noProof/>
        </w:rPr>
      </w:r>
      <w:r w:rsidR="00275615">
        <w:rPr>
          <w:noProof/>
        </w:rPr>
        <w:fldChar w:fldCharType="separate"/>
      </w:r>
      <w:r w:rsidR="00275615">
        <w:rPr>
          <w:noProof/>
        </w:rPr>
        <w:t>36</w:t>
      </w:r>
      <w:r w:rsidR="00275615">
        <w:rPr>
          <w:noProof/>
        </w:rPr>
        <w:fldChar w:fldCharType="end"/>
      </w:r>
    </w:p>
    <w:p w14:paraId="6ACF50CE" w14:textId="7B58C777" w:rsidR="00275615" w:rsidRDefault="001C375B">
      <w:pPr>
        <w:pStyle w:val="TOC3"/>
        <w:tabs>
          <w:tab w:val="left" w:pos="1200"/>
          <w:tab w:val="right" w:leader="dot" w:pos="8990"/>
        </w:tabs>
        <w:rPr>
          <w:rFonts w:asciiTheme="minorHAnsi" w:eastAsiaTheme="minorEastAsia" w:hAnsiTheme="minorHAnsi" w:cstheme="minorBidi"/>
          <w:i w:val="0"/>
          <w:noProof/>
          <w:sz w:val="24"/>
          <w:szCs w:val="24"/>
        </w:rPr>
      </w:pPr>
      <w:ins w:id="73" w:author="Zayra Lobo" w:date="2016-12-09T23:42:00Z">
        <w:r>
          <w:rPr>
            <w:noProof/>
          </w:rPr>
          <w:t>3</w:t>
        </w:r>
      </w:ins>
      <w:del w:id="74" w:author="Zayra Lobo" w:date="2016-12-09T23:42:00Z">
        <w:r w:rsidR="00275615" w:rsidDel="001C375B">
          <w:rPr>
            <w:noProof/>
          </w:rPr>
          <w:delText>4</w:delText>
        </w:r>
      </w:del>
      <w:r w:rsidR="00275615">
        <w:rPr>
          <w:noProof/>
        </w:rPr>
        <w:t>.</w:t>
      </w:r>
      <w:ins w:id="75" w:author="Zayra Lobo" w:date="2016-12-09T23:42:00Z">
        <w:r>
          <w:rPr>
            <w:noProof/>
          </w:rPr>
          <w:t>7</w:t>
        </w:r>
      </w:ins>
      <w:del w:id="76" w:author="Zayra Lobo" w:date="2016-12-09T23:42:00Z">
        <w:r w:rsidR="00275615" w:rsidDel="001C375B">
          <w:rPr>
            <w:noProof/>
          </w:rPr>
          <w:delText>2</w:delText>
        </w:r>
      </w:del>
      <w:r w:rsidR="00275615">
        <w:rPr>
          <w:noProof/>
        </w:rPr>
        <w:t>.7.</w:t>
      </w:r>
      <w:r w:rsidR="00275615">
        <w:rPr>
          <w:rFonts w:asciiTheme="minorHAnsi" w:eastAsiaTheme="minorEastAsia" w:hAnsiTheme="minorHAnsi" w:cstheme="minorBidi"/>
          <w:i w:val="0"/>
          <w:noProof/>
          <w:sz w:val="24"/>
          <w:szCs w:val="24"/>
        </w:rPr>
        <w:tab/>
      </w:r>
      <w:r w:rsidR="00275615">
        <w:rPr>
          <w:noProof/>
        </w:rPr>
        <w:t>Power Grid</w:t>
      </w:r>
      <w:r w:rsidR="00275615">
        <w:rPr>
          <w:noProof/>
        </w:rPr>
        <w:tab/>
      </w:r>
      <w:r w:rsidR="00275615">
        <w:rPr>
          <w:noProof/>
        </w:rPr>
        <w:fldChar w:fldCharType="begin"/>
      </w:r>
      <w:r w:rsidR="00275615">
        <w:rPr>
          <w:noProof/>
        </w:rPr>
        <w:instrText xml:space="preserve"> PAGEREF _Toc468639767 \h </w:instrText>
      </w:r>
      <w:r w:rsidR="00275615">
        <w:rPr>
          <w:noProof/>
        </w:rPr>
      </w:r>
      <w:r w:rsidR="00275615">
        <w:rPr>
          <w:noProof/>
        </w:rPr>
        <w:fldChar w:fldCharType="separate"/>
      </w:r>
      <w:r w:rsidR="00275615">
        <w:rPr>
          <w:noProof/>
        </w:rPr>
        <w:t>36</w:t>
      </w:r>
      <w:r w:rsidR="00275615">
        <w:rPr>
          <w:noProof/>
        </w:rPr>
        <w:fldChar w:fldCharType="end"/>
      </w:r>
    </w:p>
    <w:p w14:paraId="2E5BCC0D" w14:textId="714AF82E"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del w:id="77" w:author="Zayra Lobo" w:date="2016-12-09T23:43:00Z">
        <w:r w:rsidDel="00D027E5">
          <w:rPr>
            <w:noProof/>
          </w:rPr>
          <w:delText>5</w:delText>
        </w:r>
      </w:del>
      <w:ins w:id="78" w:author="Zayra Lobo" w:date="2016-12-09T23:43:00Z">
        <w:r w:rsidR="00D027E5">
          <w:rPr>
            <w:noProof/>
          </w:rPr>
          <w:t>4</w:t>
        </w:r>
      </w:ins>
      <w:r>
        <w:rPr>
          <w:noProof/>
        </w:rPr>
        <w:t>.</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_Toc468639768 \h </w:instrText>
      </w:r>
      <w:r>
        <w:rPr>
          <w:noProof/>
        </w:rPr>
      </w:r>
      <w:r>
        <w:rPr>
          <w:noProof/>
        </w:rPr>
        <w:fldChar w:fldCharType="separate"/>
      </w:r>
      <w:r>
        <w:rPr>
          <w:noProof/>
        </w:rPr>
        <w:t>38</w:t>
      </w:r>
      <w:r>
        <w:rPr>
          <w:noProof/>
        </w:rPr>
        <w:fldChar w:fldCharType="end"/>
      </w:r>
    </w:p>
    <w:p w14:paraId="12AFCC3E" w14:textId="33867CB9" w:rsidR="00275615" w:rsidRDefault="00D027E5" w:rsidP="00B115A8">
      <w:pPr>
        <w:pStyle w:val="TOC2"/>
        <w:rPr>
          <w:rFonts w:asciiTheme="minorHAnsi" w:eastAsiaTheme="minorEastAsia" w:hAnsiTheme="minorHAnsi" w:cstheme="minorBidi"/>
          <w:sz w:val="24"/>
          <w:szCs w:val="24"/>
        </w:rPr>
        <w:pPrChange w:id="79" w:author="Zayra Lobo" w:date="2016-12-09T23:41:00Z">
          <w:pPr>
            <w:pStyle w:val="TOC2"/>
            <w:tabs>
              <w:tab w:val="left" w:pos="960"/>
              <w:tab w:val="right" w:leader="dot" w:pos="8990"/>
            </w:tabs>
          </w:pPr>
        </w:pPrChange>
      </w:pPr>
      <w:ins w:id="80" w:author="Zayra Lobo" w:date="2016-12-09T23:43:00Z">
        <w:r>
          <w:t>4</w:t>
        </w:r>
      </w:ins>
      <w:bookmarkStart w:id="81" w:name="_GoBack"/>
      <w:bookmarkEnd w:id="81"/>
      <w:del w:id="82" w:author="Zayra Lobo" w:date="2016-12-09T23:43:00Z">
        <w:r w:rsidR="00275615" w:rsidDel="00D027E5">
          <w:delText>5</w:delText>
        </w:r>
      </w:del>
      <w:r w:rsidR="00275615">
        <w:t>.1.</w:t>
      </w:r>
      <w:r w:rsidR="00275615">
        <w:rPr>
          <w:rFonts w:asciiTheme="minorHAnsi" w:eastAsiaTheme="minorEastAsia" w:hAnsiTheme="minorHAnsi" w:cstheme="minorBidi"/>
          <w:sz w:val="24"/>
          <w:szCs w:val="24"/>
        </w:rPr>
        <w:tab/>
      </w:r>
      <w:r w:rsidR="00275615">
        <w:t>Dynamic model</w:t>
      </w:r>
      <w:r w:rsidR="00275615">
        <w:tab/>
      </w:r>
      <w:r w:rsidR="00275615">
        <w:fldChar w:fldCharType="begin"/>
      </w:r>
      <w:r w:rsidR="00275615">
        <w:instrText xml:space="preserve"> PAGEREF _Toc468639769 \h </w:instrText>
      </w:r>
      <w:r w:rsidR="00275615">
        <w:fldChar w:fldCharType="separate"/>
      </w:r>
      <w:r w:rsidR="00275615">
        <w:t>38</w:t>
      </w:r>
      <w:r w:rsidR="00275615">
        <w:fldChar w:fldCharType="end"/>
      </w:r>
    </w:p>
    <w:p w14:paraId="7D3B1EDE" w14:textId="1797BEFC" w:rsidR="00275615" w:rsidRDefault="00D027E5" w:rsidP="00B115A8">
      <w:pPr>
        <w:pStyle w:val="TOC2"/>
        <w:rPr>
          <w:rFonts w:asciiTheme="minorHAnsi" w:eastAsiaTheme="minorEastAsia" w:hAnsiTheme="minorHAnsi" w:cstheme="minorBidi"/>
          <w:sz w:val="24"/>
          <w:szCs w:val="24"/>
        </w:rPr>
        <w:pPrChange w:id="83" w:author="Zayra Lobo" w:date="2016-12-09T23:41:00Z">
          <w:pPr>
            <w:pStyle w:val="TOC2"/>
            <w:tabs>
              <w:tab w:val="left" w:pos="960"/>
              <w:tab w:val="right" w:leader="dot" w:pos="8990"/>
            </w:tabs>
          </w:pPr>
        </w:pPrChange>
      </w:pPr>
      <w:ins w:id="84" w:author="Zayra Lobo" w:date="2016-12-09T23:43:00Z">
        <w:r>
          <w:t>4</w:t>
        </w:r>
      </w:ins>
      <w:del w:id="85" w:author="Zayra Lobo" w:date="2016-12-09T23:43:00Z">
        <w:r w:rsidR="00275615" w:rsidDel="00D027E5">
          <w:delText>5</w:delText>
        </w:r>
      </w:del>
      <w:r w:rsidR="00275615">
        <w:t>.2.</w:t>
      </w:r>
      <w:r w:rsidR="00275615">
        <w:rPr>
          <w:rFonts w:asciiTheme="minorHAnsi" w:eastAsiaTheme="minorEastAsia" w:hAnsiTheme="minorHAnsi" w:cstheme="minorBidi"/>
          <w:sz w:val="24"/>
          <w:szCs w:val="24"/>
        </w:rPr>
        <w:tab/>
      </w:r>
      <w:r w:rsidR="00275615">
        <w:t>Closed-loop simulation</w:t>
      </w:r>
      <w:r w:rsidR="00275615">
        <w:tab/>
      </w:r>
      <w:r w:rsidR="00275615">
        <w:fldChar w:fldCharType="begin"/>
      </w:r>
      <w:r w:rsidR="00275615">
        <w:instrText xml:space="preserve"> PAGEREF _Toc468639770 \h </w:instrText>
      </w:r>
      <w:r w:rsidR="00275615">
        <w:fldChar w:fldCharType="separate"/>
      </w:r>
      <w:r w:rsidR="00275615">
        <w:t>41</w:t>
      </w:r>
      <w:r w:rsidR="00275615">
        <w:fldChar w:fldCharType="end"/>
      </w:r>
    </w:p>
    <w:p w14:paraId="601C1B44" w14:textId="726B4089" w:rsidR="00275615" w:rsidRDefault="00D027E5" w:rsidP="00B115A8">
      <w:pPr>
        <w:pStyle w:val="TOC2"/>
        <w:rPr>
          <w:rFonts w:asciiTheme="minorHAnsi" w:eastAsiaTheme="minorEastAsia" w:hAnsiTheme="minorHAnsi" w:cstheme="minorBidi"/>
          <w:sz w:val="24"/>
          <w:szCs w:val="24"/>
        </w:rPr>
        <w:pPrChange w:id="86" w:author="Zayra Lobo" w:date="2016-12-09T23:41:00Z">
          <w:pPr>
            <w:pStyle w:val="TOC2"/>
            <w:tabs>
              <w:tab w:val="left" w:pos="960"/>
              <w:tab w:val="right" w:leader="dot" w:pos="8990"/>
            </w:tabs>
          </w:pPr>
        </w:pPrChange>
      </w:pPr>
      <w:ins w:id="87" w:author="Zayra Lobo" w:date="2016-12-09T23:43:00Z">
        <w:r>
          <w:t>4</w:t>
        </w:r>
      </w:ins>
      <w:del w:id="88" w:author="Zayra Lobo" w:date="2016-12-09T23:43:00Z">
        <w:r w:rsidR="00275615" w:rsidDel="00D027E5">
          <w:delText>5</w:delText>
        </w:r>
      </w:del>
      <w:r w:rsidR="00275615">
        <w:t>.3.</w:t>
      </w:r>
      <w:r w:rsidR="00275615">
        <w:rPr>
          <w:rFonts w:asciiTheme="minorHAnsi" w:eastAsiaTheme="minorEastAsia" w:hAnsiTheme="minorHAnsi" w:cstheme="minorBidi"/>
          <w:sz w:val="24"/>
          <w:szCs w:val="24"/>
        </w:rPr>
        <w:tab/>
      </w:r>
      <w:r w:rsidR="00275615">
        <w:t>SSE algorithm</w:t>
      </w:r>
      <w:r w:rsidR="00275615">
        <w:tab/>
      </w:r>
      <w:r w:rsidR="00275615">
        <w:fldChar w:fldCharType="begin"/>
      </w:r>
      <w:r w:rsidR="00275615">
        <w:instrText xml:space="preserve"> PAGEREF _Toc468639771 \h </w:instrText>
      </w:r>
      <w:r w:rsidR="00275615">
        <w:fldChar w:fldCharType="separate"/>
      </w:r>
      <w:r w:rsidR="00275615">
        <w:t>41</w:t>
      </w:r>
      <w:r w:rsidR="00275615">
        <w:fldChar w:fldCharType="end"/>
      </w:r>
    </w:p>
    <w:p w14:paraId="314ED9D8" w14:textId="6586760A" w:rsidR="00275615" w:rsidRDefault="00D027E5" w:rsidP="00B115A8">
      <w:pPr>
        <w:pStyle w:val="TOC2"/>
        <w:rPr>
          <w:rFonts w:asciiTheme="minorHAnsi" w:eastAsiaTheme="minorEastAsia" w:hAnsiTheme="minorHAnsi" w:cstheme="minorBidi"/>
          <w:sz w:val="24"/>
          <w:szCs w:val="24"/>
        </w:rPr>
        <w:pPrChange w:id="89" w:author="Zayra Lobo" w:date="2016-12-09T23:41:00Z">
          <w:pPr>
            <w:pStyle w:val="TOC2"/>
            <w:tabs>
              <w:tab w:val="left" w:pos="960"/>
              <w:tab w:val="right" w:leader="dot" w:pos="8990"/>
            </w:tabs>
          </w:pPr>
        </w:pPrChange>
      </w:pPr>
      <w:ins w:id="90" w:author="Zayra Lobo" w:date="2016-12-09T23:43:00Z">
        <w:r>
          <w:t>4</w:t>
        </w:r>
      </w:ins>
      <w:del w:id="91" w:author="Zayra Lobo" w:date="2016-12-09T23:43:00Z">
        <w:r w:rsidR="00275615" w:rsidDel="00D027E5">
          <w:delText>5</w:delText>
        </w:r>
      </w:del>
      <w:r w:rsidR="00275615">
        <w:t>.4.</w:t>
      </w:r>
      <w:r w:rsidR="00275615">
        <w:rPr>
          <w:rFonts w:asciiTheme="minorHAnsi" w:eastAsiaTheme="minorEastAsia" w:hAnsiTheme="minorHAnsi" w:cstheme="minorBidi"/>
          <w:sz w:val="24"/>
          <w:szCs w:val="24"/>
        </w:rPr>
        <w:tab/>
      </w:r>
      <w:r w:rsidR="00275615">
        <w:t>Sensor data</w:t>
      </w:r>
      <w:r w:rsidR="00275615">
        <w:tab/>
      </w:r>
      <w:r w:rsidR="00275615">
        <w:fldChar w:fldCharType="begin"/>
      </w:r>
      <w:r w:rsidR="00275615">
        <w:instrText xml:space="preserve"> PAGEREF _Toc468639772 \h </w:instrText>
      </w:r>
      <w:r w:rsidR="00275615">
        <w:fldChar w:fldCharType="separate"/>
      </w:r>
      <w:r w:rsidR="00275615">
        <w:t>41</w:t>
      </w:r>
      <w:r w:rsidR="00275615">
        <w:fldChar w:fldCharType="end"/>
      </w:r>
    </w:p>
    <w:p w14:paraId="3907FAA7" w14:textId="2BBBFA84" w:rsidR="00275615" w:rsidRDefault="00D027E5">
      <w:pPr>
        <w:pStyle w:val="TOC3"/>
        <w:tabs>
          <w:tab w:val="left" w:pos="1200"/>
          <w:tab w:val="right" w:leader="dot" w:pos="8990"/>
        </w:tabs>
        <w:rPr>
          <w:rFonts w:asciiTheme="minorHAnsi" w:eastAsiaTheme="minorEastAsia" w:hAnsiTheme="minorHAnsi" w:cstheme="minorBidi"/>
          <w:i w:val="0"/>
          <w:noProof/>
          <w:sz w:val="24"/>
          <w:szCs w:val="24"/>
        </w:rPr>
      </w:pPr>
      <w:ins w:id="92" w:author="Zayra Lobo" w:date="2016-12-09T23:43:00Z">
        <w:r>
          <w:rPr>
            <w:noProof/>
          </w:rPr>
          <w:t>4</w:t>
        </w:r>
      </w:ins>
      <w:del w:id="93" w:author="Zayra Lobo" w:date="2016-12-09T23:43:00Z">
        <w:r w:rsidR="00275615" w:rsidDel="00D027E5">
          <w:rPr>
            <w:noProof/>
          </w:rPr>
          <w:delText>5</w:delText>
        </w:r>
      </w:del>
      <w:r w:rsidR="00275615">
        <w:rPr>
          <w:noProof/>
        </w:rPr>
        <w:t>.4.1.</w:t>
      </w:r>
      <w:r w:rsidR="00275615">
        <w:rPr>
          <w:rFonts w:asciiTheme="minorHAnsi" w:eastAsiaTheme="minorEastAsia" w:hAnsiTheme="minorHAnsi" w:cstheme="minorBidi"/>
          <w:i w:val="0"/>
          <w:noProof/>
          <w:sz w:val="24"/>
          <w:szCs w:val="24"/>
        </w:rPr>
        <w:tab/>
      </w:r>
      <w:r w:rsidR="00275615">
        <w:rPr>
          <w:noProof/>
        </w:rPr>
        <w:t>9DOF sensor</w:t>
      </w:r>
      <w:r w:rsidR="00275615">
        <w:rPr>
          <w:noProof/>
        </w:rPr>
        <w:tab/>
      </w:r>
      <w:r w:rsidR="00275615">
        <w:rPr>
          <w:noProof/>
        </w:rPr>
        <w:fldChar w:fldCharType="begin"/>
      </w:r>
      <w:r w:rsidR="00275615">
        <w:rPr>
          <w:noProof/>
        </w:rPr>
        <w:instrText xml:space="preserve"> PAGEREF _Toc468639773 \h </w:instrText>
      </w:r>
      <w:r w:rsidR="00275615">
        <w:rPr>
          <w:noProof/>
        </w:rPr>
      </w:r>
      <w:r w:rsidR="00275615">
        <w:rPr>
          <w:noProof/>
        </w:rPr>
        <w:fldChar w:fldCharType="separate"/>
      </w:r>
      <w:r w:rsidR="00275615">
        <w:rPr>
          <w:noProof/>
        </w:rPr>
        <w:t>42</w:t>
      </w:r>
      <w:r w:rsidR="00275615">
        <w:rPr>
          <w:noProof/>
        </w:rPr>
        <w:fldChar w:fldCharType="end"/>
      </w:r>
    </w:p>
    <w:p w14:paraId="0227A194" w14:textId="0DA27054" w:rsidR="00275615" w:rsidRDefault="00D027E5">
      <w:pPr>
        <w:pStyle w:val="TOC3"/>
        <w:tabs>
          <w:tab w:val="left" w:pos="1200"/>
          <w:tab w:val="right" w:leader="dot" w:pos="8990"/>
        </w:tabs>
        <w:rPr>
          <w:rFonts w:asciiTheme="minorHAnsi" w:eastAsiaTheme="minorEastAsia" w:hAnsiTheme="minorHAnsi" w:cstheme="minorBidi"/>
          <w:i w:val="0"/>
          <w:noProof/>
          <w:sz w:val="24"/>
          <w:szCs w:val="24"/>
        </w:rPr>
      </w:pPr>
      <w:ins w:id="94" w:author="Zayra Lobo" w:date="2016-12-09T23:43:00Z">
        <w:r>
          <w:rPr>
            <w:noProof/>
          </w:rPr>
          <w:t>4</w:t>
        </w:r>
      </w:ins>
      <w:del w:id="95" w:author="Zayra Lobo" w:date="2016-12-09T23:43:00Z">
        <w:r w:rsidR="00275615" w:rsidDel="00D027E5">
          <w:rPr>
            <w:noProof/>
          </w:rPr>
          <w:delText>5</w:delText>
        </w:r>
      </w:del>
      <w:r w:rsidR="00275615">
        <w:rPr>
          <w:noProof/>
        </w:rPr>
        <w:t>.4.2.</w:t>
      </w:r>
      <w:r w:rsidR="00275615">
        <w:rPr>
          <w:rFonts w:asciiTheme="minorHAnsi" w:eastAsiaTheme="minorEastAsia" w:hAnsiTheme="minorHAnsi" w:cstheme="minorBidi"/>
          <w:i w:val="0"/>
          <w:noProof/>
          <w:sz w:val="24"/>
          <w:szCs w:val="24"/>
        </w:rPr>
        <w:tab/>
      </w:r>
      <w:r w:rsidR="00275615">
        <w:rPr>
          <w:noProof/>
        </w:rPr>
        <w:t>Laser scanner</w:t>
      </w:r>
      <w:r w:rsidR="00275615">
        <w:rPr>
          <w:noProof/>
        </w:rPr>
        <w:tab/>
      </w:r>
      <w:r w:rsidR="00275615">
        <w:rPr>
          <w:noProof/>
        </w:rPr>
        <w:fldChar w:fldCharType="begin"/>
      </w:r>
      <w:r w:rsidR="00275615">
        <w:rPr>
          <w:noProof/>
        </w:rPr>
        <w:instrText xml:space="preserve"> PAGEREF _Toc468639774 \h </w:instrText>
      </w:r>
      <w:r w:rsidR="00275615">
        <w:rPr>
          <w:noProof/>
        </w:rPr>
      </w:r>
      <w:r w:rsidR="00275615">
        <w:rPr>
          <w:noProof/>
        </w:rPr>
        <w:fldChar w:fldCharType="separate"/>
      </w:r>
      <w:r w:rsidR="00275615">
        <w:rPr>
          <w:noProof/>
        </w:rPr>
        <w:t>42</w:t>
      </w:r>
      <w:r w:rsidR="00275615">
        <w:rPr>
          <w:noProof/>
        </w:rPr>
        <w:fldChar w:fldCharType="end"/>
      </w:r>
    </w:p>
    <w:p w14:paraId="456E5420" w14:textId="3AA3A9D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del w:id="96" w:author="Zayra Lobo" w:date="2016-12-09T23:43:00Z">
        <w:r w:rsidDel="00D027E5">
          <w:rPr>
            <w:noProof/>
          </w:rPr>
          <w:delText>6</w:delText>
        </w:r>
      </w:del>
      <w:ins w:id="97" w:author="Zayra Lobo" w:date="2016-12-09T23:43:00Z">
        <w:r w:rsidR="00D027E5">
          <w:rPr>
            <w:noProof/>
          </w:rPr>
          <w:t>5</w:t>
        </w:r>
      </w:ins>
      <w:r>
        <w:rPr>
          <w:noProof/>
        </w:rPr>
        <w:t>.</w:t>
      </w:r>
      <w:r>
        <w:rPr>
          <w:rFonts w:asciiTheme="minorHAnsi" w:eastAsiaTheme="minorEastAsia" w:hAnsiTheme="minorHAnsi" w:cstheme="minorBidi"/>
          <w:b w:val="0"/>
          <w:caps w:val="0"/>
          <w:noProof/>
          <w:sz w:val="24"/>
          <w:szCs w:val="24"/>
        </w:rPr>
        <w:tab/>
      </w:r>
      <w:r>
        <w:rPr>
          <w:noProof/>
        </w:rPr>
        <w:t>Project Management</w:t>
      </w:r>
      <w:r>
        <w:rPr>
          <w:noProof/>
        </w:rPr>
        <w:tab/>
      </w:r>
      <w:r>
        <w:rPr>
          <w:noProof/>
        </w:rPr>
        <w:fldChar w:fldCharType="begin"/>
      </w:r>
      <w:r>
        <w:rPr>
          <w:noProof/>
        </w:rPr>
        <w:instrText xml:space="preserve"> PAGEREF _Toc468639775 \h </w:instrText>
      </w:r>
      <w:r>
        <w:rPr>
          <w:noProof/>
        </w:rPr>
      </w:r>
      <w:r>
        <w:rPr>
          <w:noProof/>
        </w:rPr>
        <w:fldChar w:fldCharType="separate"/>
      </w:r>
      <w:r>
        <w:rPr>
          <w:noProof/>
        </w:rPr>
        <w:t>44</w:t>
      </w:r>
      <w:r>
        <w:rPr>
          <w:noProof/>
        </w:rPr>
        <w:fldChar w:fldCharType="end"/>
      </w:r>
    </w:p>
    <w:p w14:paraId="349E33A8" w14:textId="320F3CF6" w:rsidR="00275615" w:rsidRDefault="00D027E5" w:rsidP="00B115A8">
      <w:pPr>
        <w:pStyle w:val="TOC2"/>
        <w:rPr>
          <w:rFonts w:asciiTheme="minorHAnsi" w:eastAsiaTheme="minorEastAsia" w:hAnsiTheme="minorHAnsi" w:cstheme="minorBidi"/>
          <w:sz w:val="24"/>
          <w:szCs w:val="24"/>
        </w:rPr>
        <w:pPrChange w:id="98" w:author="Zayra Lobo" w:date="2016-12-09T23:41:00Z">
          <w:pPr>
            <w:pStyle w:val="TOC2"/>
            <w:tabs>
              <w:tab w:val="left" w:pos="960"/>
              <w:tab w:val="right" w:leader="dot" w:pos="8990"/>
            </w:tabs>
          </w:pPr>
        </w:pPrChange>
      </w:pPr>
      <w:ins w:id="99" w:author="Zayra Lobo" w:date="2016-12-09T23:43:00Z">
        <w:r>
          <w:t>5</w:t>
        </w:r>
      </w:ins>
      <w:del w:id="100" w:author="Zayra Lobo" w:date="2016-12-09T23:43:00Z">
        <w:r w:rsidR="00275615" w:rsidDel="00D027E5">
          <w:delText>6</w:delText>
        </w:r>
      </w:del>
      <w:r w:rsidR="00275615">
        <w:t>.1.</w:t>
      </w:r>
      <w:r w:rsidR="00275615">
        <w:rPr>
          <w:rFonts w:asciiTheme="minorHAnsi" w:eastAsiaTheme="minorEastAsia" w:hAnsiTheme="minorHAnsi" w:cstheme="minorBidi"/>
          <w:sz w:val="24"/>
          <w:szCs w:val="24"/>
        </w:rPr>
        <w:tab/>
      </w:r>
      <w:r w:rsidR="00275615">
        <w:t>Fall progress</w:t>
      </w:r>
      <w:r w:rsidR="00275615">
        <w:tab/>
      </w:r>
      <w:r w:rsidR="00275615">
        <w:fldChar w:fldCharType="begin"/>
      </w:r>
      <w:r w:rsidR="00275615">
        <w:instrText xml:space="preserve"> PAGEREF _Toc468639776 \h </w:instrText>
      </w:r>
      <w:r w:rsidR="00275615">
        <w:fldChar w:fldCharType="separate"/>
      </w:r>
      <w:r w:rsidR="00275615">
        <w:t>44</w:t>
      </w:r>
      <w:r w:rsidR="00275615">
        <w:fldChar w:fldCharType="end"/>
      </w:r>
    </w:p>
    <w:p w14:paraId="34309151" w14:textId="7882193D" w:rsidR="00275615" w:rsidRDefault="00D027E5" w:rsidP="00B115A8">
      <w:pPr>
        <w:pStyle w:val="TOC2"/>
        <w:rPr>
          <w:rFonts w:asciiTheme="minorHAnsi" w:eastAsiaTheme="minorEastAsia" w:hAnsiTheme="minorHAnsi" w:cstheme="minorBidi"/>
          <w:sz w:val="24"/>
          <w:szCs w:val="24"/>
        </w:rPr>
        <w:pPrChange w:id="101" w:author="Zayra Lobo" w:date="2016-12-09T23:41:00Z">
          <w:pPr>
            <w:pStyle w:val="TOC2"/>
            <w:tabs>
              <w:tab w:val="left" w:pos="960"/>
              <w:tab w:val="right" w:leader="dot" w:pos="8990"/>
            </w:tabs>
          </w:pPr>
        </w:pPrChange>
      </w:pPr>
      <w:ins w:id="102" w:author="Zayra Lobo" w:date="2016-12-09T23:43:00Z">
        <w:r>
          <w:t>5</w:t>
        </w:r>
      </w:ins>
      <w:del w:id="103" w:author="Zayra Lobo" w:date="2016-12-09T23:43:00Z">
        <w:r w:rsidR="00275615" w:rsidDel="00D027E5">
          <w:delText>6</w:delText>
        </w:r>
      </w:del>
      <w:r w:rsidR="00275615">
        <w:t>.2.</w:t>
      </w:r>
      <w:r w:rsidR="00275615">
        <w:rPr>
          <w:rFonts w:asciiTheme="minorHAnsi" w:eastAsiaTheme="minorEastAsia" w:hAnsiTheme="minorHAnsi" w:cstheme="minorBidi"/>
          <w:sz w:val="24"/>
          <w:szCs w:val="24"/>
        </w:rPr>
        <w:tab/>
      </w:r>
      <w:r w:rsidR="00275615">
        <w:t>Spring overview</w:t>
      </w:r>
      <w:r w:rsidR="00275615">
        <w:tab/>
      </w:r>
      <w:r w:rsidR="00275615">
        <w:fldChar w:fldCharType="begin"/>
      </w:r>
      <w:r w:rsidR="00275615">
        <w:instrText xml:space="preserve"> PAGEREF _Toc468639777 \h </w:instrText>
      </w:r>
      <w:r w:rsidR="00275615">
        <w:fldChar w:fldCharType="separate"/>
      </w:r>
      <w:r w:rsidR="00275615">
        <w:t>45</w:t>
      </w:r>
      <w:r w:rsidR="00275615">
        <w:fldChar w:fldCharType="end"/>
      </w:r>
    </w:p>
    <w:p w14:paraId="4643AFBC" w14:textId="58315B22" w:rsidR="00275615" w:rsidRDefault="00D027E5" w:rsidP="00B115A8">
      <w:pPr>
        <w:pStyle w:val="TOC2"/>
        <w:rPr>
          <w:rFonts w:asciiTheme="minorHAnsi" w:eastAsiaTheme="minorEastAsia" w:hAnsiTheme="minorHAnsi" w:cstheme="minorBidi"/>
          <w:sz w:val="24"/>
          <w:szCs w:val="24"/>
        </w:rPr>
        <w:pPrChange w:id="104" w:author="Zayra Lobo" w:date="2016-12-09T23:41:00Z">
          <w:pPr>
            <w:pStyle w:val="TOC2"/>
            <w:tabs>
              <w:tab w:val="left" w:pos="960"/>
              <w:tab w:val="right" w:leader="dot" w:pos="8990"/>
            </w:tabs>
          </w:pPr>
        </w:pPrChange>
      </w:pPr>
      <w:ins w:id="105" w:author="Zayra Lobo" w:date="2016-12-09T23:43:00Z">
        <w:r>
          <w:lastRenderedPageBreak/>
          <w:t>5</w:t>
        </w:r>
      </w:ins>
      <w:del w:id="106" w:author="Zayra Lobo" w:date="2016-12-09T23:43:00Z">
        <w:r w:rsidR="00275615" w:rsidDel="00D027E5">
          <w:delText>6</w:delText>
        </w:r>
      </w:del>
      <w:r w:rsidR="00275615">
        <w:t>.3.</w:t>
      </w:r>
      <w:r w:rsidR="00275615">
        <w:rPr>
          <w:rFonts w:asciiTheme="minorHAnsi" w:eastAsiaTheme="minorEastAsia" w:hAnsiTheme="minorHAnsi" w:cstheme="minorBidi"/>
          <w:sz w:val="24"/>
          <w:szCs w:val="24"/>
        </w:rPr>
        <w:tab/>
      </w:r>
      <w:r w:rsidR="00275615">
        <w:t>Work breakdown structure</w:t>
      </w:r>
      <w:r w:rsidR="00275615">
        <w:tab/>
      </w:r>
      <w:r w:rsidR="00275615">
        <w:fldChar w:fldCharType="begin"/>
      </w:r>
      <w:r w:rsidR="00275615">
        <w:instrText xml:space="preserve"> PAGEREF _Toc468639778 \h </w:instrText>
      </w:r>
      <w:r w:rsidR="00275615">
        <w:fldChar w:fldCharType="separate"/>
      </w:r>
      <w:r w:rsidR="00275615">
        <w:t>46</w:t>
      </w:r>
      <w:r w:rsidR="00275615">
        <w:fldChar w:fldCharType="end"/>
      </w:r>
    </w:p>
    <w:p w14:paraId="2DB99AF0" w14:textId="0BEB2D31" w:rsidR="00275615" w:rsidRDefault="00275615" w:rsidP="00B115A8">
      <w:pPr>
        <w:pStyle w:val="TOC2"/>
        <w:rPr>
          <w:rFonts w:asciiTheme="minorHAnsi" w:eastAsiaTheme="minorEastAsia" w:hAnsiTheme="minorHAnsi" w:cstheme="minorBidi"/>
          <w:sz w:val="24"/>
          <w:szCs w:val="24"/>
        </w:rPr>
        <w:pPrChange w:id="107" w:author="Zayra Lobo" w:date="2016-12-09T23:41:00Z">
          <w:pPr>
            <w:pStyle w:val="TOC2"/>
            <w:tabs>
              <w:tab w:val="left" w:pos="960"/>
              <w:tab w:val="right" w:leader="dot" w:pos="8990"/>
            </w:tabs>
          </w:pPr>
        </w:pPrChange>
      </w:pPr>
      <w:del w:id="108" w:author="Zayra Lobo" w:date="2016-12-09T23:43:00Z">
        <w:r w:rsidDel="00D027E5">
          <w:delText>6</w:delText>
        </w:r>
      </w:del>
      <w:ins w:id="109" w:author="Zayra Lobo" w:date="2016-12-09T23:43:00Z">
        <w:r w:rsidR="00D027E5">
          <w:t>5</w:t>
        </w:r>
      </w:ins>
      <w:r>
        <w:t>.4.</w:t>
      </w:r>
      <w:r>
        <w:rPr>
          <w:rFonts w:asciiTheme="minorHAnsi" w:eastAsiaTheme="minorEastAsia" w:hAnsiTheme="minorHAnsi" w:cstheme="minorBidi"/>
          <w:sz w:val="24"/>
          <w:szCs w:val="24"/>
        </w:rPr>
        <w:tab/>
      </w:r>
      <w:r>
        <w:t>Schedule</w:t>
      </w:r>
      <w:r>
        <w:tab/>
      </w:r>
      <w:r>
        <w:fldChar w:fldCharType="begin"/>
      </w:r>
      <w:r>
        <w:instrText xml:space="preserve"> PAGEREF _Toc468639779 \h </w:instrText>
      </w:r>
      <w:r>
        <w:fldChar w:fldCharType="separate"/>
      </w:r>
      <w:r>
        <w:t>47</w:t>
      </w:r>
      <w:r>
        <w:fldChar w:fldCharType="end"/>
      </w:r>
    </w:p>
    <w:p w14:paraId="4479A248" w14:textId="1DAD1447" w:rsidR="00275615" w:rsidRDefault="00275615" w:rsidP="00B115A8">
      <w:pPr>
        <w:pStyle w:val="TOC2"/>
        <w:rPr>
          <w:rFonts w:asciiTheme="minorHAnsi" w:eastAsiaTheme="minorEastAsia" w:hAnsiTheme="minorHAnsi" w:cstheme="minorBidi"/>
          <w:sz w:val="24"/>
          <w:szCs w:val="24"/>
        </w:rPr>
        <w:pPrChange w:id="110" w:author="Zayra Lobo" w:date="2016-12-09T23:41:00Z">
          <w:pPr>
            <w:pStyle w:val="TOC2"/>
            <w:tabs>
              <w:tab w:val="left" w:pos="960"/>
              <w:tab w:val="right" w:leader="dot" w:pos="8990"/>
            </w:tabs>
          </w:pPr>
        </w:pPrChange>
      </w:pPr>
      <w:del w:id="111" w:author="Zayra Lobo" w:date="2016-12-09T23:43:00Z">
        <w:r w:rsidDel="00D027E5">
          <w:delText>6</w:delText>
        </w:r>
      </w:del>
      <w:ins w:id="112" w:author="Zayra Lobo" w:date="2016-12-09T23:43:00Z">
        <w:r w:rsidR="00D027E5">
          <w:t>5</w:t>
        </w:r>
      </w:ins>
      <w:r>
        <w:t>.5.</w:t>
      </w:r>
      <w:r>
        <w:rPr>
          <w:rFonts w:asciiTheme="minorHAnsi" w:eastAsiaTheme="minorEastAsia" w:hAnsiTheme="minorHAnsi" w:cstheme="minorBidi"/>
          <w:sz w:val="24"/>
          <w:szCs w:val="24"/>
        </w:rPr>
        <w:tab/>
      </w:r>
      <w:r>
        <w:t>Division of labor</w:t>
      </w:r>
      <w:r>
        <w:tab/>
      </w:r>
      <w:r>
        <w:fldChar w:fldCharType="begin"/>
      </w:r>
      <w:r>
        <w:instrText xml:space="preserve"> PAGEREF _Toc468639780 \h </w:instrText>
      </w:r>
      <w:r>
        <w:fldChar w:fldCharType="separate"/>
      </w:r>
      <w:r>
        <w:t>47</w:t>
      </w:r>
      <w:r>
        <w:fldChar w:fldCharType="end"/>
      </w:r>
    </w:p>
    <w:p w14:paraId="09538DBC" w14:textId="20DC4DC5"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del w:id="113" w:author="Zayra Lobo" w:date="2016-12-09T23:43:00Z">
        <w:r w:rsidDel="00D027E5">
          <w:rPr>
            <w:noProof/>
          </w:rPr>
          <w:delText>7</w:delText>
        </w:r>
      </w:del>
      <w:ins w:id="114" w:author="Zayra Lobo" w:date="2016-12-09T23:43:00Z">
        <w:r w:rsidR="00D027E5">
          <w:rPr>
            <w:noProof/>
          </w:rPr>
          <w:t>6</w:t>
        </w:r>
      </w:ins>
      <w:r>
        <w:rPr>
          <w:noProof/>
        </w:rPr>
        <w:t>.</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_Toc468639781 \h </w:instrText>
      </w:r>
      <w:r>
        <w:rPr>
          <w:noProof/>
        </w:rPr>
      </w:r>
      <w:r>
        <w:rPr>
          <w:noProof/>
        </w:rPr>
        <w:fldChar w:fldCharType="separate"/>
      </w:r>
      <w:r>
        <w:rPr>
          <w:noProof/>
        </w:rPr>
        <w:t>48</w:t>
      </w:r>
      <w:r>
        <w:rPr>
          <w:noProof/>
        </w:rPr>
        <w:fldChar w:fldCharType="end"/>
      </w:r>
    </w:p>
    <w:p w14:paraId="65711626" w14:textId="411A0FC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del w:id="115" w:author="Zayra Lobo" w:date="2016-12-09T23:43:00Z">
        <w:r w:rsidDel="00D027E5">
          <w:rPr>
            <w:noProof/>
          </w:rPr>
          <w:delText>8</w:delText>
        </w:r>
      </w:del>
      <w:ins w:id="116" w:author="Zayra Lobo" w:date="2016-12-09T23:43:00Z">
        <w:r w:rsidR="00D027E5">
          <w:rPr>
            <w:noProof/>
          </w:rPr>
          <w:t>7</w:t>
        </w:r>
      </w:ins>
      <w:r>
        <w:rPr>
          <w:noProof/>
        </w:rPr>
        <w:t>.</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_Toc468639782 \h </w:instrText>
      </w:r>
      <w:r>
        <w:rPr>
          <w:noProof/>
        </w:rPr>
      </w:r>
      <w:r>
        <w:rPr>
          <w:noProof/>
        </w:rPr>
        <w:fldChar w:fldCharType="separate"/>
      </w:r>
      <w:r>
        <w:rPr>
          <w:noProof/>
        </w:rPr>
        <w:t>50</w:t>
      </w:r>
      <w:r>
        <w:rPr>
          <w:noProof/>
        </w:rPr>
        <w:fldChar w:fldCharType="end"/>
      </w:r>
    </w:p>
    <w:p w14:paraId="3E6B9A21" w14:textId="6E4FC5EB" w:rsidR="00275615" w:rsidRDefault="00275615" w:rsidP="00B115A8">
      <w:pPr>
        <w:pStyle w:val="TOC2"/>
        <w:rPr>
          <w:rFonts w:asciiTheme="minorHAnsi" w:eastAsiaTheme="minorEastAsia" w:hAnsiTheme="minorHAnsi" w:cstheme="minorBidi"/>
          <w:sz w:val="24"/>
          <w:szCs w:val="24"/>
        </w:rPr>
        <w:pPrChange w:id="117" w:author="Zayra Lobo" w:date="2016-12-09T23:41:00Z">
          <w:pPr>
            <w:pStyle w:val="TOC2"/>
            <w:tabs>
              <w:tab w:val="left" w:pos="960"/>
              <w:tab w:val="right" w:leader="dot" w:pos="8990"/>
            </w:tabs>
          </w:pPr>
        </w:pPrChange>
      </w:pPr>
      <w:del w:id="118" w:author="Zayra Lobo" w:date="2016-12-09T23:43:00Z">
        <w:r w:rsidDel="00D027E5">
          <w:delText>8</w:delText>
        </w:r>
      </w:del>
      <w:ins w:id="119" w:author="Zayra Lobo" w:date="2016-12-09T23:43:00Z">
        <w:r w:rsidR="00D027E5">
          <w:t>7</w:t>
        </w:r>
      </w:ins>
      <w:r>
        <w:t>.1.</w:t>
      </w:r>
      <w:r>
        <w:rPr>
          <w:rFonts w:asciiTheme="minorHAnsi" w:eastAsiaTheme="minorEastAsia" w:hAnsiTheme="minorHAnsi" w:cstheme="minorBidi"/>
          <w:sz w:val="24"/>
          <w:szCs w:val="24"/>
        </w:rPr>
        <w:tab/>
      </w:r>
      <w:r>
        <w:t>Dynamic model</w:t>
      </w:r>
      <w:r>
        <w:tab/>
      </w:r>
      <w:r>
        <w:fldChar w:fldCharType="begin"/>
      </w:r>
      <w:r>
        <w:instrText xml:space="preserve"> PAGEREF _Toc468639783 \h </w:instrText>
      </w:r>
      <w:r>
        <w:fldChar w:fldCharType="separate"/>
      </w:r>
      <w:r>
        <w:t>50</w:t>
      </w:r>
      <w:r>
        <w:fldChar w:fldCharType="end"/>
      </w:r>
    </w:p>
    <w:p w14:paraId="4104B429"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8.1.1.</w:t>
      </w:r>
      <w:r>
        <w:rPr>
          <w:rFonts w:asciiTheme="minorHAnsi" w:eastAsiaTheme="minorEastAsia" w:hAnsiTheme="minorHAnsi" w:cstheme="minorBidi"/>
          <w:i w:val="0"/>
          <w:noProof/>
          <w:sz w:val="24"/>
          <w:szCs w:val="24"/>
        </w:rPr>
        <w:tab/>
      </w:r>
      <w:r>
        <w:rPr>
          <w:noProof/>
        </w:rPr>
        <w:t>Derivation of Rotation Matrix</w:t>
      </w:r>
      <w:r>
        <w:rPr>
          <w:noProof/>
        </w:rPr>
        <w:tab/>
      </w:r>
      <w:r>
        <w:rPr>
          <w:noProof/>
        </w:rPr>
        <w:fldChar w:fldCharType="begin"/>
      </w:r>
      <w:r>
        <w:rPr>
          <w:noProof/>
        </w:rPr>
        <w:instrText xml:space="preserve"> PAGEREF _Toc468639784 \h </w:instrText>
      </w:r>
      <w:r>
        <w:rPr>
          <w:noProof/>
        </w:rPr>
      </w:r>
      <w:r>
        <w:rPr>
          <w:noProof/>
        </w:rPr>
        <w:fldChar w:fldCharType="separate"/>
      </w:r>
      <w:r>
        <w:rPr>
          <w:noProof/>
        </w:rPr>
        <w:t>50</w:t>
      </w:r>
      <w:r>
        <w:rPr>
          <w:noProof/>
        </w:rPr>
        <w:fldChar w:fldCharType="end"/>
      </w:r>
    </w:p>
    <w:p w14:paraId="6C80705E" w14:textId="7FE2A4B8" w:rsidR="00275615" w:rsidRDefault="00275615" w:rsidP="00B115A8">
      <w:pPr>
        <w:pStyle w:val="TOC2"/>
        <w:rPr>
          <w:rFonts w:asciiTheme="minorHAnsi" w:eastAsiaTheme="minorEastAsia" w:hAnsiTheme="minorHAnsi" w:cstheme="minorBidi"/>
          <w:sz w:val="24"/>
          <w:szCs w:val="24"/>
        </w:rPr>
        <w:pPrChange w:id="120" w:author="Zayra Lobo" w:date="2016-12-09T23:41:00Z">
          <w:pPr>
            <w:pStyle w:val="TOC2"/>
            <w:tabs>
              <w:tab w:val="left" w:pos="960"/>
              <w:tab w:val="right" w:leader="dot" w:pos="8990"/>
            </w:tabs>
          </w:pPr>
        </w:pPrChange>
      </w:pPr>
      <w:del w:id="121" w:author="Zayra Lobo" w:date="2016-12-09T23:43:00Z">
        <w:r w:rsidDel="00D027E5">
          <w:delText>8</w:delText>
        </w:r>
      </w:del>
      <w:ins w:id="122" w:author="Zayra Lobo" w:date="2016-12-09T23:43:00Z">
        <w:r w:rsidR="00D027E5">
          <w:t>7</w:t>
        </w:r>
      </w:ins>
      <w:r>
        <w:t>.2.</w:t>
      </w:r>
      <w:r>
        <w:rPr>
          <w:rFonts w:asciiTheme="minorHAnsi" w:eastAsiaTheme="minorEastAsia" w:hAnsiTheme="minorHAnsi" w:cstheme="minorBidi"/>
          <w:sz w:val="24"/>
          <w:szCs w:val="24"/>
        </w:rPr>
        <w:tab/>
      </w:r>
      <w:r>
        <w:t>Simulation with Luenberger observer</w:t>
      </w:r>
      <w:r>
        <w:tab/>
      </w:r>
      <w:r>
        <w:fldChar w:fldCharType="begin"/>
      </w:r>
      <w:r>
        <w:instrText xml:space="preserve"> PAGEREF _Toc468639785 \h </w:instrText>
      </w:r>
      <w:r>
        <w:fldChar w:fldCharType="separate"/>
      </w:r>
      <w:r>
        <w:t>50</w:t>
      </w:r>
      <w:r>
        <w:fldChar w:fldCharType="end"/>
      </w:r>
    </w:p>
    <w:p w14:paraId="1663C06F" w14:textId="04C72F86" w:rsidR="00275615" w:rsidRDefault="00275615" w:rsidP="00B115A8">
      <w:pPr>
        <w:pStyle w:val="TOC2"/>
        <w:rPr>
          <w:rFonts w:asciiTheme="minorHAnsi" w:eastAsiaTheme="minorEastAsia" w:hAnsiTheme="minorHAnsi" w:cstheme="minorBidi"/>
          <w:sz w:val="24"/>
          <w:szCs w:val="24"/>
        </w:rPr>
        <w:pPrChange w:id="123" w:author="Zayra Lobo" w:date="2016-12-09T23:41:00Z">
          <w:pPr>
            <w:pStyle w:val="TOC2"/>
            <w:tabs>
              <w:tab w:val="left" w:pos="960"/>
              <w:tab w:val="right" w:leader="dot" w:pos="8990"/>
            </w:tabs>
          </w:pPr>
        </w:pPrChange>
      </w:pPr>
      <w:del w:id="124" w:author="Zayra Lobo" w:date="2016-12-09T23:43:00Z">
        <w:r w:rsidDel="00D027E5">
          <w:delText>8</w:delText>
        </w:r>
      </w:del>
      <w:ins w:id="125" w:author="Zayra Lobo" w:date="2016-12-09T23:43:00Z">
        <w:r w:rsidR="00D027E5">
          <w:t>7</w:t>
        </w:r>
      </w:ins>
      <w:r>
        <w:t>.3.</w:t>
      </w:r>
      <w:r>
        <w:rPr>
          <w:rFonts w:asciiTheme="minorHAnsi" w:eastAsiaTheme="minorEastAsia" w:hAnsiTheme="minorHAnsi" w:cstheme="minorBidi"/>
          <w:sz w:val="24"/>
          <w:szCs w:val="24"/>
        </w:rPr>
        <w:tab/>
      </w:r>
      <w:r>
        <w:t>Simulation with SSE algorithm</w:t>
      </w:r>
      <w:r>
        <w:tab/>
      </w:r>
      <w:r>
        <w:fldChar w:fldCharType="begin"/>
      </w:r>
      <w:r>
        <w:instrText xml:space="preserve"> PAGEREF _Toc468639786 \h </w:instrText>
      </w:r>
      <w:r>
        <w:fldChar w:fldCharType="separate"/>
      </w:r>
      <w:r>
        <w:t>50</w:t>
      </w:r>
      <w:r>
        <w:fldChar w:fldCharType="end"/>
      </w:r>
    </w:p>
    <w:p w14:paraId="73A7133C" w14:textId="1010C68A"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126" w:name="_Toc420481765"/>
      <w:bookmarkEnd w:id="8"/>
      <w:r>
        <w:br w:type="page"/>
      </w:r>
    </w:p>
    <w:p w14:paraId="56B8E557" w14:textId="01001ACE" w:rsidR="00047184" w:rsidRDefault="00425301" w:rsidP="003C0EF6">
      <w:pPr>
        <w:pStyle w:val="Heading1"/>
      </w:pPr>
      <w:bookmarkStart w:id="127" w:name="_Toc468639731"/>
      <w:r>
        <w:lastRenderedPageBreak/>
        <w:t>introduction</w:t>
      </w:r>
      <w:bookmarkEnd w:id="126"/>
      <w:bookmarkEnd w:id="127"/>
    </w:p>
    <w:p w14:paraId="383D0CF5" w14:textId="38D10EEA"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on autonomous vehicles, specifically aircraft. This section describes 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r w:rsidRPr="00965B5A">
        <w:rPr>
          <w:rStyle w:val="apple-converted-space"/>
          <w:sz w:val="24"/>
          <w:szCs w:val="24"/>
        </w:rPr>
        <w:t> </w:t>
      </w:r>
    </w:p>
    <w:p w14:paraId="3E856A4F" w14:textId="34592710" w:rsidR="00B9107D" w:rsidRDefault="00650379" w:rsidP="000A477A">
      <w:pPr>
        <w:pStyle w:val="Heading2"/>
      </w:pPr>
      <w:bookmarkStart w:id="128" w:name="_Toc468639732"/>
      <w:r>
        <w:t>Northrop Grumman</w:t>
      </w:r>
      <w:bookmarkEnd w:id="128"/>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129" w:name="_Ref468632654"/>
      <w:bookmarkStart w:id="130" w:name="_Toc468639733"/>
      <w:r>
        <w:t>Project Statement</w:t>
      </w:r>
      <w:bookmarkEnd w:id="129"/>
      <w:bookmarkEnd w:id="130"/>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131" w:name="_Toc468639734"/>
      <w:r>
        <w:lastRenderedPageBreak/>
        <w:t>Objectives</w:t>
      </w:r>
      <w:bookmarkEnd w:id="131"/>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32" w:name="_Toc468639735"/>
      <w:r>
        <w:t>Constraints</w:t>
      </w:r>
      <w:bookmarkEnd w:id="132"/>
    </w:p>
    <w:p w14:paraId="2165C979" w14:textId="704ECF8D"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18091C">
        <w:t xml:space="preserve">Table </w:t>
      </w:r>
      <w:r w:rsidR="0018091C">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0C4912"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07862457" w:rsidR="006D0971" w:rsidRDefault="005D498E" w:rsidP="005D498E">
      <w:pPr>
        <w:pStyle w:val="Caption"/>
      </w:pPr>
      <w:bookmarkStart w:id="133" w:name="_Ref468633043"/>
      <w:r>
        <w:t xml:space="preserve">Table </w:t>
      </w:r>
      <w:fldSimple w:instr=" SEQ Table \* ARABIC ">
        <w:r w:rsidR="0018091C">
          <w:rPr>
            <w:noProof/>
          </w:rPr>
          <w:t>1</w:t>
        </w:r>
      </w:fldSimple>
      <w:bookmarkEnd w:id="133"/>
      <w:r>
        <w:t xml:space="preserve"> </w:t>
      </w:r>
      <w:r w:rsidR="003D05D3">
        <w:t>|</w:t>
      </w:r>
      <w:r w:rsidR="006D0971">
        <w:t xml:space="preserve"> Spec</w:t>
      </w:r>
      <w:r w:rsidR="0026100C">
        <w:t>ification</w:t>
      </w:r>
      <w:r w:rsidR="006D0971">
        <w:t>s for a successful SSE</w:t>
      </w:r>
    </w:p>
    <w:p w14:paraId="02F979BC" w14:textId="49189485"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18091C">
        <w:t xml:space="preserve">Table </w:t>
      </w:r>
      <w:r w:rsidR="0018091C">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58EC74CE" w:rsidR="00A70B2C" w:rsidRPr="00FB4D5B" w:rsidRDefault="006D0971" w:rsidP="00A70B2C">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34" w:name="_Toc468639736"/>
      <w:r>
        <w:lastRenderedPageBreak/>
        <w:t>Functions</w:t>
      </w:r>
      <w:bookmarkEnd w:id="134"/>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35" w:name="_Toc468639737"/>
      <w:r>
        <w:t>Deliverables</w:t>
      </w:r>
      <w:bookmarkEnd w:id="135"/>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099E8E06"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commentRangeStart w:id="136"/>
      <w:commentRangeStart w:id="137"/>
      <w:r>
        <w:rPr>
          <w:rFonts w:eastAsia="Times"/>
          <w:color w:val="000000" w:themeColor="text1"/>
          <w:szCs w:val="24"/>
        </w:rPr>
        <w:t xml:space="preserve">25% </w:t>
      </w:r>
      <w:commentRangeEnd w:id="136"/>
      <w:r>
        <w:rPr>
          <w:rStyle w:val="CommentReference"/>
        </w:rPr>
        <w:commentReference w:id="136"/>
      </w:r>
      <w:commentRangeEnd w:id="137"/>
      <w:r w:rsidR="00154DD4">
        <w:rPr>
          <w:rStyle w:val="CommentReference"/>
        </w:rPr>
        <w:commentReference w:id="137"/>
      </w:r>
      <w:r>
        <w:rPr>
          <w:rFonts w:eastAsia="Times"/>
          <w:color w:val="000000" w:themeColor="text1"/>
          <w:szCs w:val="24"/>
        </w:rPr>
        <w:t>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 xml:space="preserve">Up to </w:t>
      </w:r>
      <w:commentRangeStart w:id="138"/>
      <w:r>
        <w:rPr>
          <w:rFonts w:eastAsia="Times"/>
          <w:color w:val="000000" w:themeColor="text1"/>
          <w:szCs w:val="24"/>
        </w:rPr>
        <w:t xml:space="preserve">25% </w:t>
      </w:r>
      <w:commentRangeEnd w:id="138"/>
      <w:r>
        <w:rPr>
          <w:rStyle w:val="CommentReference"/>
        </w:rPr>
        <w:commentReference w:id="138"/>
      </w:r>
      <w:r>
        <w:rPr>
          <w:rFonts w:eastAsia="Times"/>
          <w:color w:val="000000" w:themeColor="text1"/>
          <w:szCs w:val="24"/>
        </w:rPr>
        <w:t>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1F14C9F6"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 xml:space="preserve">this delay to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39" w:name="_Toc468639738"/>
      <w:r>
        <w:t>Project status</w:t>
      </w:r>
      <w:bookmarkEnd w:id="139"/>
    </w:p>
    <w:p w14:paraId="181F8383" w14:textId="005A0D90" w:rsidR="0077650B" w:rsidRDefault="00144C74" w:rsidP="004B71F6">
      <w:pPr>
        <w:spacing w:line="480" w:lineRule="auto"/>
        <w:ind w:firstLine="540"/>
        <w:jc w:val="both"/>
      </w:pPr>
      <w:r w:rsidRPr="0077650B">
        <w:t xml:space="preserve">This section summarizes </w:t>
      </w:r>
      <w:r w:rsidR="00C22092">
        <w:t>the team’s achiev</w:t>
      </w:r>
      <w:r w:rsidR="00796DD7">
        <w:t>ements during the Fall semester.</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3C0EF6">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3C0EF6">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hardware connectivity, as well as t</w:t>
      </w:r>
      <w:r w:rsidR="00E7066D">
        <w:t xml:space="preserve">he Optitrack system, used for position and orientation verification, </w:t>
      </w:r>
      <w:r w:rsidR="00985593">
        <w:t>and quadrotor frame</w:t>
      </w:r>
      <w:r w:rsidR="00E7066D">
        <w:t>.</w:t>
      </w:r>
    </w:p>
    <w:p w14:paraId="39545155" w14:textId="015ED137" w:rsidR="00023C8D" w:rsidRDefault="00023C8D" w:rsidP="00392BFF">
      <w:pPr>
        <w:pStyle w:val="Heading3"/>
      </w:pPr>
      <w:bookmarkStart w:id="140" w:name="_Ref468637533"/>
      <w:bookmarkStart w:id="141" w:name="_Toc468639739"/>
      <w:r>
        <w:t>Simulation</w:t>
      </w:r>
      <w:bookmarkEnd w:id="140"/>
      <w:bookmarkEnd w:id="141"/>
    </w:p>
    <w:p w14:paraId="2D8CD59E" w14:textId="1463F63A"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 and t</w:t>
      </w:r>
      <w:r>
        <w:t xml:space="preserve">he </w:t>
      </w:r>
      <w:r w:rsidR="00132A1C">
        <w:t xml:space="preserve">SSE algorithm has been implemented in MATLAB </w:t>
      </w:r>
      <w:r>
        <w:t xml:space="preserve">using CVX (a convex optimization solver). </w:t>
      </w:r>
      <w:r w:rsidR="00A14B14">
        <w:t xml:space="preserve">The team </w:t>
      </w:r>
      <w:r w:rsidR="00985593">
        <w:t>ran</w:t>
      </w:r>
      <w:r w:rsidR="00BA7E08">
        <w:t xml:space="preserve"> </w:t>
      </w:r>
      <w:r w:rsidR="00BA7E08">
        <w:lastRenderedPageBreak/>
        <w:t>two closed loop simulations of the quadrotor system:</w:t>
      </w:r>
      <w:r w:rsidR="00A14B14">
        <w:t xml:space="preserve"> </w:t>
      </w:r>
      <w:r w:rsidR="00BA7E08">
        <w:t xml:space="preserve">the first simulation estimates quadrotor states using a traditional Luenberger </w:t>
      </w:r>
      <w:commentRangeStart w:id="142"/>
      <w:r w:rsidR="00BA7E08">
        <w:t>observer</w:t>
      </w:r>
      <w:commentRangeEnd w:id="142"/>
      <w:r w:rsidR="00561BE7">
        <w:rPr>
          <w:rStyle w:val="CommentReference"/>
        </w:rPr>
        <w:commentReference w:id="142"/>
      </w:r>
      <w:r w:rsidR="00BA7E08">
        <w:t>,</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r w:rsidR="00BA7E08">
        <w:t>Running both</w:t>
      </w:r>
      <w:r w:rsidR="00A14B14">
        <w:t xml:space="preserve"> simulation</w:t>
      </w:r>
      <w:r w:rsidR="00BA7E08">
        <w:t xml:space="preserve">s </w:t>
      </w:r>
      <w:r w:rsidR="00383839">
        <w:t>allows a</w:t>
      </w:r>
      <w:r w:rsidR="00BA7E08">
        <w:t xml:space="preserve"> </w:t>
      </w:r>
      <w:r w:rsidR="00383839">
        <w:t>comparison between</w:t>
      </w:r>
      <w:r>
        <w:t xml:space="preserve"> simulation results of the </w:t>
      </w:r>
      <w:r w:rsidR="00BA7E08">
        <w:t>feedback control loop with and without the SSE</w:t>
      </w:r>
      <w:r w:rsidR="00A14B14">
        <w:t>.</w:t>
      </w:r>
      <w:r w:rsidR="00BA7E08">
        <w:t xml:space="preserve"> At the end of the Fall semester, the team</w:t>
      </w:r>
      <w:r w:rsidR="00985593">
        <w:t xml:space="preserve"> has completed both simulations, and the results can be found in Sections </w:t>
      </w:r>
      <w:r w:rsidR="00985593">
        <w:fldChar w:fldCharType="begin"/>
      </w:r>
      <w:r w:rsidR="00985593">
        <w:instrText xml:space="preserve"> REF _Ref468637656 \r \h </w:instrText>
      </w:r>
      <w:r w:rsidR="00985593">
        <w:fldChar w:fldCharType="separate"/>
      </w:r>
      <w:r w:rsidR="00985593">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985593">
        <w:t>5.3</w:t>
      </w:r>
      <w:r w:rsidR="00985593">
        <w:fldChar w:fldCharType="end"/>
      </w:r>
      <w:r w:rsidR="00BA7E08">
        <w:t>.</w:t>
      </w:r>
    </w:p>
    <w:p w14:paraId="2A8AAD01" w14:textId="2A915C0F" w:rsidR="00023C8D" w:rsidRDefault="00023C8D" w:rsidP="00392BFF">
      <w:pPr>
        <w:pStyle w:val="Heading3"/>
      </w:pPr>
      <w:bookmarkStart w:id="143" w:name="_Ref468637571"/>
      <w:bookmarkStart w:id="144" w:name="_Toc468639740"/>
      <w:r>
        <w:t>Hardware implementation</w:t>
      </w:r>
      <w:bookmarkEnd w:id="143"/>
      <w:bookmarkEnd w:id="144"/>
    </w:p>
    <w:p w14:paraId="1437FD98" w14:textId="58FCDC9C" w:rsidR="001F07BF" w:rsidRDefault="001F07BF" w:rsidP="001F07BF">
      <w:pPr>
        <w:pStyle w:val="BodyText"/>
        <w:ind w:firstLine="540"/>
      </w:pPr>
      <w:r>
        <w:t xml:space="preserve">The </w:t>
      </w:r>
      <w:r w:rsidR="007B11F7">
        <w:t xml:space="preserve">project </w:t>
      </w:r>
      <w:r w:rsidR="00D9670D">
        <w:t xml:space="preserve">hardware </w:t>
      </w:r>
      <w:r>
        <w:t>impleme</w:t>
      </w:r>
      <w:r w:rsidR="00985593">
        <w:t>n</w:t>
      </w:r>
      <w:r>
        <w:t xml:space="preserve">ted </w:t>
      </w:r>
      <w:r w:rsidR="007B11F7">
        <w:t xml:space="preserve">during the Fall semester can be organized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t>The team has logged data from multiple laser scanners simultaneously, but has not yet logged data from the 9DOF sensors.</w:t>
      </w:r>
    </w:p>
    <w:p w14:paraId="4308754E" w14:textId="7CF538B8" w:rsidR="001F07BF" w:rsidRDefault="001F07BF" w:rsidP="001F07BF">
      <w:pPr>
        <w:pStyle w:val="BodyText"/>
        <w:ind w:firstLine="540"/>
      </w:pPr>
      <w:r>
        <w:t xml:space="preserve">The onboard computer is the Jetson TK1, which </w:t>
      </w:r>
      <w:r w:rsidR="00D9670D">
        <w:t>is running</w:t>
      </w:r>
      <w:r>
        <w:t xml:space="preserve"> an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Pixhawk PX4 Flight Controller, which controls the motors of the quadrotor. The Pixhawk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w:t>
      </w:r>
      <w:commentRangeStart w:id="145"/>
      <w:r>
        <w:t>delivered</w:t>
      </w:r>
      <w:commentRangeEnd w:id="145"/>
      <w:r w:rsidR="00D6722F">
        <w:rPr>
          <w:rStyle w:val="CommentReference"/>
        </w:rPr>
        <w:commentReference w:id="145"/>
      </w:r>
      <w:r>
        <w:t xml:space="preserve">,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0A477A">
      <w:pPr>
        <w:pStyle w:val="Heading2"/>
      </w:pPr>
      <w:bookmarkStart w:id="146" w:name="_Toc468639741"/>
      <w:r>
        <w:lastRenderedPageBreak/>
        <w:t>Impact</w:t>
      </w:r>
      <w:bookmarkEnd w:id="146"/>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of the project provides significantly more control over the distribution of the project</w:t>
      </w:r>
      <w:r w:rsidR="00D6722F">
        <w:t xml:space="preserve"> than if the</w:t>
      </w:r>
      <w:r>
        <w:t xml:space="preserve"> results were owned by Northrop Grumman. </w:t>
      </w:r>
    </w:p>
    <w:p w14:paraId="0E1A7333" w14:textId="5B0B3D47" w:rsidR="00023C8D" w:rsidRDefault="00D6722F" w:rsidP="002D0619">
      <w:pPr>
        <w:pStyle w:val="BodyText"/>
        <w:ind w:firstLine="540"/>
      </w:pPr>
      <w:r>
        <w:t xml:space="preserve">Northrop Grumman, a defense and aerospace company, hopes to use the results of the project to improve military drones for the United States government. The team also hopes to publish the project results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147" w:name="_Toc468639742"/>
      <w:r>
        <w:t>Report overview</w:t>
      </w:r>
      <w:bookmarkEnd w:id="147"/>
    </w:p>
    <w:p w14:paraId="0E3EC4C2" w14:textId="224FD3B9" w:rsidR="00913B4B" w:rsidRPr="00913B4B" w:rsidRDefault="00913B4B" w:rsidP="004E3B80">
      <w:pPr>
        <w:spacing w:line="480" w:lineRule="auto"/>
        <w:ind w:firstLine="540"/>
        <w:jc w:val="both"/>
      </w:pPr>
      <w:r>
        <w:t xml:space="preserve">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w:t>
      </w:r>
      <w:r w:rsidR="00194232">
        <w:t>model and control loop with SSE. This section also provides an overview of the hardware implementation</w:t>
      </w:r>
      <w:r>
        <w:t>, including all se</w:t>
      </w:r>
      <w:r w:rsidR="00DA2164">
        <w:t>nsors, onboard computer, flight</w:t>
      </w:r>
      <w:r>
        <w:t xml:space="preserve"> controller, quadrotor frame/motors, RC transmitter/receiver, and power components. The current results of these designs will be </w:t>
      </w:r>
      <w:r w:rsidR="00194232">
        <w:lastRenderedPageBreak/>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148" w:name="_Ref274917895"/>
      <w:bookmarkStart w:id="149" w:name="_Toc468639743"/>
      <w:r>
        <w:lastRenderedPageBreak/>
        <w:t>Background</w:t>
      </w:r>
      <w:bookmarkEnd w:id="148"/>
      <w:bookmarkEnd w:id="149"/>
    </w:p>
    <w:p w14:paraId="6BC5D438" w14:textId="77777777" w:rsidR="00777C21" w:rsidRDefault="00594DF3" w:rsidP="00594DF3">
      <w:pPr>
        <w:pStyle w:val="BodyText"/>
        <w:ind w:firstLine="540"/>
      </w:pPr>
      <w:r>
        <w:t>Quadrotors</w:t>
      </w:r>
      <w:r w:rsidR="00D93731">
        <w:t xml:space="preserve"> </w:t>
      </w:r>
      <w:r>
        <w:t xml:space="preserve">are beginning to be used in a </w:t>
      </w:r>
      <w:r w:rsidR="00520E7A">
        <w:t xml:space="preserve">wide </w:t>
      </w:r>
      <w:r>
        <w:t>variety of applications from product deliver</w:t>
      </w:r>
      <w:r w:rsidR="004E3B80">
        <w:t>y to agricultural maintenance and</w:t>
      </w:r>
      <w:r>
        <w:t xml:space="preserve">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a controller</w:t>
      </w:r>
      <w:r w:rsidR="007E6DF8">
        <w:t xml:space="preserve"> uses previous system outputs to calculate</w:t>
      </w:r>
      <w:r>
        <w:t xml:space="preserve"> necessary </w:t>
      </w:r>
      <w:r w:rsidR="007E6DF8">
        <w:t xml:space="preserve">motor </w:t>
      </w:r>
      <w:r>
        <w:t xml:space="preserve">inputs </w:t>
      </w:r>
      <w:r w:rsidR="008E3034">
        <w:t xml:space="preserve">to </w:t>
      </w:r>
      <w:r w:rsidR="001A26FF">
        <w:t>track a</w:t>
      </w:r>
      <w:r w:rsidR="000B4B39">
        <w:t xml:space="preserve"> desired trajectory. </w:t>
      </w:r>
    </w:p>
    <w:p w14:paraId="57D06538" w14:textId="1D47EFC3" w:rsidR="001A26FF" w:rsidRDefault="008E3034" w:rsidP="00594DF3">
      <w:pPr>
        <w:pStyle w:val="BodyText"/>
        <w:ind w:firstLine="540"/>
      </w:pPr>
      <w:r>
        <w:t xml:space="preserve">However, in many systems, the system outputs cannot be measured directly; this problem motivates the need for a state estimator that </w:t>
      </w:r>
      <w:r w:rsidR="001A26FF">
        <w:t xml:space="preserve">uses previous motor inputs and sensor measurements to </w:t>
      </w:r>
      <w:r>
        <w:t>provide an estimate of the system state. The</w:t>
      </w:r>
      <w:r w:rsidR="001A26FF">
        <w:t>se state estimates can then be input to the</w:t>
      </w:r>
      <w:r>
        <w:t xml:space="preserve"> control system </w:t>
      </w:r>
      <w:r w:rsidR="001A26FF">
        <w:t xml:space="preserve">instead of actual system outputs. </w:t>
      </w:r>
      <w:r w:rsidR="00D811E9">
        <w:t xml:space="preserve">It is logical that a </w:t>
      </w:r>
      <w:r w:rsidR="001A26FF">
        <w:t xml:space="preserve">controller </w:t>
      </w:r>
      <w:r w:rsidR="00D811E9">
        <w:t xml:space="preserve">which </w:t>
      </w:r>
      <w:r w:rsidR="001A26FF">
        <w:t>relies on an estimat</w:t>
      </w:r>
      <w:r w:rsidR="00D811E9">
        <w:t xml:space="preserve">ed state is only as good as the estimate; a more accurate state estimate </w:t>
      </w:r>
      <w:r w:rsidR="00C26391">
        <w:t>will make</w:t>
      </w:r>
      <w:r w:rsidR="004F74F8">
        <w:t xml:space="preserve"> it easier for the system to track the desired path</w:t>
      </w:r>
      <w:r w:rsidR="00D811E9">
        <w:t xml:space="preserve"> while a poor estimate makes it more likely that the controller </w:t>
      </w:r>
      <w:r w:rsidR="004F74F8">
        <w:t>will</w:t>
      </w:r>
      <w:r w:rsidR="00D811E9">
        <w:t xml:space="preserve"> behave in an unpredictable way.</w:t>
      </w:r>
    </w:p>
    <w:p w14:paraId="2F5321DF" w14:textId="1F1A1237" w:rsidR="006970D2" w:rsidRDefault="000B4B39" w:rsidP="006970D2">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w:t>
      </w:r>
      <w:r w:rsidR="008E3034">
        <w:rPr>
          <w:color w:val="000000" w:themeColor="text1"/>
          <w:szCs w:val="22"/>
        </w:rPr>
        <w:t xml:space="preserve">often </w:t>
      </w:r>
      <w:r>
        <w:rPr>
          <w:color w:val="000000" w:themeColor="text1"/>
          <w:szCs w:val="22"/>
        </w:rPr>
        <w:t xml:space="preserve">sufficient when all sensors are functioning as expected, but these methods break down when sensors become compromised. If a sensor starts to output incorrect or nonsensical values, a </w:t>
      </w:r>
      <w:r w:rsidR="006970D2">
        <w:rPr>
          <w:color w:val="000000" w:themeColor="text1"/>
          <w:szCs w:val="22"/>
        </w:rPr>
        <w:t>traditional</w:t>
      </w:r>
      <w:r>
        <w:rPr>
          <w:color w:val="000000" w:themeColor="text1"/>
          <w:szCs w:val="22"/>
        </w:rPr>
        <w:t xml:space="preserve"> state estimator </w:t>
      </w:r>
      <w:r w:rsidR="00777C21">
        <w:rPr>
          <w:color w:val="000000" w:themeColor="text1"/>
          <w:szCs w:val="22"/>
        </w:rPr>
        <w:t>may</w:t>
      </w:r>
      <w:r>
        <w:rPr>
          <w:color w:val="000000" w:themeColor="text1"/>
          <w:szCs w:val="22"/>
        </w:rPr>
        <w:t xml:space="preserve"> not produce an accura</w:t>
      </w:r>
      <w:r w:rsidR="006970D2">
        <w:rPr>
          <w:color w:val="000000" w:themeColor="text1"/>
          <w:szCs w:val="22"/>
        </w:rPr>
        <w:t>te measure of the system state. If these incorrect states are fed back into the controll</w:t>
      </w:r>
      <w:r w:rsidR="00281076">
        <w:rPr>
          <w:color w:val="000000" w:themeColor="text1"/>
          <w:szCs w:val="22"/>
        </w:rPr>
        <w:t>er, the behavior of the vehicle may range from following the wrong flight path to crashing into the ground or another vehicle</w:t>
      </w:r>
      <w:r w:rsidR="006970D2">
        <w:rPr>
          <w:color w:val="000000" w:themeColor="text1"/>
          <w:szCs w:val="22"/>
        </w:rPr>
        <w:t>.</w:t>
      </w:r>
    </w:p>
    <w:p w14:paraId="73CCBB78" w14:textId="5BF12D17" w:rsidR="00D93731" w:rsidRPr="003516BD" w:rsidRDefault="000B4B39" w:rsidP="006970D2">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that accurately measures </w:t>
      </w:r>
      <w:r w:rsidR="00281076">
        <w:rPr>
          <w:color w:val="000000" w:themeColor="text1"/>
          <w:szCs w:val="22"/>
        </w:rPr>
        <w:t xml:space="preserve">the </w:t>
      </w:r>
      <w:r w:rsidR="00ED1442">
        <w:rPr>
          <w:color w:val="000000" w:themeColor="text1"/>
          <w:szCs w:val="22"/>
        </w:rPr>
        <w:t xml:space="preserve">states of </w:t>
      </w:r>
      <w:r w:rsidR="00281076">
        <w:rPr>
          <w:color w:val="000000" w:themeColor="text1"/>
          <w:szCs w:val="22"/>
        </w:rPr>
        <w:t>a</w:t>
      </w:r>
      <w:r w:rsidR="00ED1442">
        <w:rPr>
          <w:color w:val="000000" w:themeColor="text1"/>
          <w:szCs w:val="22"/>
        </w:rPr>
        <w:t xml:space="preserv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w:t>
      </w:r>
      <w:r w:rsidR="00FF6D66">
        <w:rPr>
          <w:color w:val="000000" w:themeColor="text1"/>
          <w:szCs w:val="22"/>
        </w:rPr>
        <w:lastRenderedPageBreak/>
        <w:t xml:space="preserve">category of cyber-physical attacks includes both cyber attacks, </w:t>
      </w:r>
      <w:r w:rsidR="00281076">
        <w:rPr>
          <w:color w:val="000000" w:themeColor="text1"/>
          <w:szCs w:val="22"/>
        </w:rPr>
        <w:t>e.g.</w:t>
      </w:r>
      <w:r w:rsidR="00FF6D66">
        <w:rPr>
          <w:color w:val="000000" w:themeColor="text1"/>
          <w:szCs w:val="22"/>
        </w:rPr>
        <w:t xml:space="preserv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777C21">
        <w:rPr>
          <w:color w:val="000000" w:themeColor="text1"/>
          <w:szCs w:val="22"/>
        </w:rPr>
        <w:t xml:space="preserve">that alter sensor outputs </w:t>
      </w:r>
      <w:r w:rsidR="00FF6D66">
        <w:rPr>
          <w:color w:val="000000" w:themeColor="text1"/>
          <w:szCs w:val="22"/>
        </w:rPr>
        <w:t xml:space="preserve">could cause a state estimator to fail to produce an accurate </w:t>
      </w:r>
      <w:r w:rsidR="00777C21">
        <w:rPr>
          <w:color w:val="000000" w:themeColor="text1"/>
          <w:szCs w:val="22"/>
        </w:rPr>
        <w:t>estimate</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t>attacks can</w:t>
      </w:r>
      <w:r w:rsidR="00D93731">
        <w:rPr>
          <w:color w:val="000000" w:themeColor="text1"/>
          <w:szCs w:val="22"/>
        </w:rPr>
        <w:t xml:space="preserve"> </w:t>
      </w:r>
      <w:r w:rsidR="00D93731" w:rsidRPr="003516BD">
        <w:rPr>
          <w:color w:val="000000" w:themeColor="text1"/>
          <w:szCs w:val="22"/>
        </w:rPr>
        <w:t xml:space="preserve">affect </w:t>
      </w:r>
      <w:r w:rsidR="00366692">
        <w:rPr>
          <w:color w:val="000000" w:themeColor="text1"/>
          <w:szCs w:val="22"/>
        </w:rPr>
        <w:t xml:space="preserve">both </w:t>
      </w:r>
      <w:r w:rsidR="00FF6D66">
        <w:rPr>
          <w:color w:val="000000" w:themeColor="text1"/>
          <w:szCs w:val="22"/>
        </w:rPr>
        <w:t xml:space="preserve">the behavior of the </w:t>
      </w:r>
      <w:r w:rsidR="00366692">
        <w:rPr>
          <w:color w:val="000000" w:themeColor="text1"/>
          <w:szCs w:val="22"/>
        </w:rPr>
        <w:t>control system</w:t>
      </w:r>
      <w:r w:rsidR="00D93731">
        <w:rPr>
          <w:color w:val="000000" w:themeColor="text1"/>
          <w:szCs w:val="22"/>
        </w:rPr>
        <w:t xml:space="preserve"> </w:t>
      </w:r>
      <w:r w:rsidR="00366692">
        <w:rPr>
          <w:color w:val="000000" w:themeColor="text1"/>
          <w:szCs w:val="22"/>
        </w:rPr>
        <w:t xml:space="preserve">that calculates the control input </w:t>
      </w:r>
      <w:r w:rsidR="00D93731">
        <w:rPr>
          <w:color w:val="000000" w:themeColor="text1"/>
          <w:szCs w:val="22"/>
        </w:rPr>
        <w:t>and the actuators that provide control input</w:t>
      </w:r>
      <w:r w:rsidR="00366692">
        <w:rPr>
          <w:color w:val="000000" w:themeColor="text1"/>
          <w:szCs w:val="22"/>
        </w:rPr>
        <w:t xml:space="preserve"> to the motors.</w:t>
      </w:r>
      <w:r w:rsidR="00FF6D66">
        <w:rPr>
          <w:color w:val="000000" w:themeColor="text1"/>
          <w:szCs w:val="22"/>
        </w:rPr>
        <w:t xml:space="preserve"> </w:t>
      </w:r>
      <w:r w:rsidR="00366692">
        <w:rPr>
          <w:color w:val="000000" w:themeColor="text1"/>
          <w:szCs w:val="22"/>
        </w:rPr>
        <w:t>G</w:t>
      </w:r>
      <w:r w:rsidR="00FF6D66">
        <w:rPr>
          <w:color w:val="000000" w:themeColor="text1"/>
          <w:szCs w:val="22"/>
        </w:rPr>
        <w:t>iven the scope of th</w:t>
      </w:r>
      <w:r w:rsidR="0055158F">
        <w:rPr>
          <w:color w:val="000000" w:themeColor="text1"/>
          <w:szCs w:val="22"/>
        </w:rPr>
        <w:t xml:space="preserve">e project, the focus </w:t>
      </w:r>
      <w:r w:rsidR="00366692">
        <w:rPr>
          <w:color w:val="000000" w:themeColor="text1"/>
          <w:szCs w:val="22"/>
        </w:rPr>
        <w:t>will be</w:t>
      </w:r>
      <w:r w:rsidR="0055158F">
        <w:rPr>
          <w:color w:val="000000" w:themeColor="text1"/>
          <w:szCs w:val="22"/>
        </w:rPr>
        <w:t xml:space="preserve"> </w:t>
      </w:r>
      <w:r w:rsidR="00FF6D66">
        <w:rPr>
          <w:color w:val="000000" w:themeColor="text1"/>
          <w:szCs w:val="22"/>
        </w:rPr>
        <w:t xml:space="preserve">on </w:t>
      </w:r>
      <w:r w:rsidR="0055158F">
        <w:rPr>
          <w:color w:val="000000" w:themeColor="text1"/>
          <w:szCs w:val="22"/>
        </w:rPr>
        <w:t>sensor attacks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3F0308F2" w14:textId="0A1328D9" w:rsidR="00D20B9B" w:rsidRDefault="00ED1442" w:rsidP="003374C8">
      <w:pPr>
        <w:pStyle w:val="BodyText"/>
        <w:ind w:firstLine="540"/>
      </w:pPr>
      <w:r>
        <w:t>One of the main techniques employed t</w:t>
      </w:r>
      <w:r w:rsidR="00281076">
        <w:t>o make</w:t>
      </w:r>
      <w:r>
        <w:t xml:space="preserve"> a secure state estimator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 xml:space="preserve">optimization </w:t>
      </w:r>
      <w:r w:rsidR="000127BD">
        <w:t>solvers</w:t>
      </w:r>
      <w:r>
        <w:t xml:space="preserve">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w:t>
      </w:r>
      <w:r w:rsidR="000127BD">
        <w:t>the time required for a convex optimization solver to generate a solution</w:t>
      </w:r>
      <w:r w:rsidR="00F66FC0">
        <w:t xml:space="preserve">, which makes it possible to use </w:t>
      </w:r>
      <w:r w:rsidR="00CC51AB">
        <w:t>this type of</w:t>
      </w:r>
      <w:r w:rsidR="00F66FC0">
        <w:t xml:space="preserve"> solver in real time on a physical system like a quadrotor</w:t>
      </w:r>
      <w:r w:rsidR="001D1170">
        <w:t xml:space="preserve"> </w:t>
      </w:r>
      <w:r w:rsidR="001D1170">
        <w:fldChar w:fldCharType="begin"/>
      </w:r>
      <w:r w:rsidR="009F6B7D">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9F6B7D" w:rsidRPr="009F6B7D">
        <w:t>[2]</w:t>
      </w:r>
      <w:r w:rsidR="001D1170">
        <w:fldChar w:fldCharType="end"/>
      </w:r>
      <w:r w:rsidR="00F66FC0">
        <w:t xml:space="preserve">. </w:t>
      </w:r>
      <w:r w:rsidR="00E155DC">
        <w:t>One convex optimization solver is called CVX and</w:t>
      </w:r>
      <w:r w:rsidR="00CC51AB">
        <w:t xml:space="preserve"> is compatible with MATLAB</w:t>
      </w:r>
      <w:r w:rsidR="00E155DC">
        <w:t xml:space="preserve"> </w:t>
      </w:r>
      <w:r w:rsidR="00E155DC">
        <w:fldChar w:fldCharType="begin"/>
      </w:r>
      <w:r w:rsidR="00E155DC">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E155DC">
        <w:fldChar w:fldCharType="separate"/>
      </w:r>
      <w:r w:rsidR="00E155DC" w:rsidRPr="00E155DC">
        <w:t>[3]</w:t>
      </w:r>
      <w:r w:rsidR="00E155DC">
        <w:fldChar w:fldCharType="end"/>
      </w:r>
      <w:r w:rsidR="00CC51AB">
        <w:t xml:space="preserve">. </w:t>
      </w:r>
      <w:r w:rsidR="00F66FC0">
        <w:t xml:space="preserve">The </w:t>
      </w:r>
      <w:r w:rsidR="00CC51AB">
        <w:t>project</w:t>
      </w:r>
      <w:r w:rsidR="00F66FC0">
        <w:t xml:space="preserve"> goal is not to improve</w:t>
      </w:r>
      <w:r w:rsidR="00D97966">
        <w:t xml:space="preserve"> the state estimation algorithm, but</w:t>
      </w:r>
      <w:r w:rsidR="00F66FC0">
        <w:t xml:space="preserve"> to implement a pre-existing algorithm that has only been tested in simulation and valid</w:t>
      </w:r>
      <w:r w:rsidR="008F74C7">
        <w:t>ate</w:t>
      </w:r>
      <w:r w:rsidR="00F66FC0">
        <w:t xml:space="preserve"> the algorithm in hardware.</w:t>
      </w:r>
    </w:p>
    <w:p w14:paraId="1C12B273" w14:textId="77777777" w:rsidR="00AD2625" w:rsidRDefault="00AD2625" w:rsidP="003374C8">
      <w:pPr>
        <w:pStyle w:val="BodyText"/>
        <w:ind w:firstLine="540"/>
      </w:pPr>
    </w:p>
    <w:p w14:paraId="643F4F16" w14:textId="3E2977C3" w:rsidR="008F74C7" w:rsidRDefault="008F74C7" w:rsidP="000A477A">
      <w:pPr>
        <w:pStyle w:val="Heading2"/>
      </w:pPr>
      <w:bookmarkStart w:id="150" w:name="_Toc468639744"/>
      <w:r>
        <w:lastRenderedPageBreak/>
        <w:t>Literature review</w:t>
      </w:r>
      <w:bookmarkEnd w:id="150"/>
    </w:p>
    <w:p w14:paraId="2562EDCD" w14:textId="027253D8" w:rsidR="008F74C7" w:rsidRDefault="008F74C7" w:rsidP="008F74C7">
      <w:pPr>
        <w:pStyle w:val="NormalWeb"/>
        <w:spacing w:before="0" w:beforeAutospacing="0" w:after="120" w:afterAutospacing="0" w:line="480" w:lineRule="auto"/>
        <w:ind w:firstLine="540"/>
        <w:jc w:val="both"/>
        <w:textAlignment w:val="baseline"/>
        <w:rPr>
          <w:color w:val="000000" w:themeColor="text1"/>
          <w:szCs w:val="22"/>
        </w:rPr>
      </w:pPr>
      <w:r w:rsidRPr="003516BD">
        <w:rPr>
          <w:color w:val="000000" w:themeColor="text1"/>
          <w:szCs w:val="22"/>
        </w:rPr>
        <w:t xml:space="preserve">An important step in making a </w:t>
      </w:r>
      <w:r>
        <w:rPr>
          <w:color w:val="000000" w:themeColor="text1"/>
          <w:szCs w:val="22"/>
        </w:rPr>
        <w:t xml:space="preserve">robust state estimator is detecting </w:t>
      </w:r>
      <w:r w:rsidRPr="003516BD">
        <w:rPr>
          <w:color w:val="000000" w:themeColor="text1"/>
          <w:szCs w:val="22"/>
        </w:rPr>
        <w:t xml:space="preserve">if any of the sensors are not working properly. </w:t>
      </w:r>
      <w:r>
        <w:rPr>
          <w:color w:val="000000" w:themeColor="text1"/>
          <w:szCs w:val="22"/>
        </w:rPr>
        <w:t>Compromised sensors can be identified by</w:t>
      </w:r>
      <w:r w:rsidRPr="003516BD">
        <w:rPr>
          <w:color w:val="000000" w:themeColor="text1"/>
          <w:szCs w:val="22"/>
        </w:rPr>
        <w:t xml:space="preserve"> comparing </w:t>
      </w:r>
      <w:r>
        <w:rPr>
          <w:color w:val="000000" w:themeColor="text1"/>
          <w:szCs w:val="22"/>
        </w:rPr>
        <w:t>sensor</w:t>
      </w:r>
      <w:r w:rsidRPr="003516BD">
        <w:rPr>
          <w:color w:val="000000" w:themeColor="text1"/>
          <w:szCs w:val="22"/>
        </w:rPr>
        <w:t xml:space="preserve"> measurements to an analytical model </w:t>
      </w:r>
      <w:r>
        <w:rPr>
          <w:color w:val="000000" w:themeColor="text1"/>
          <w:szCs w:val="22"/>
        </w:rPr>
        <w:t>using</w:t>
      </w:r>
      <w:r w:rsidRPr="003516BD">
        <w:rPr>
          <w:color w:val="000000" w:themeColor="text1"/>
          <w:szCs w:val="22"/>
        </w:rPr>
        <w:t xml:space="preserve"> th</w:t>
      </w:r>
      <w:r>
        <w:rPr>
          <w:color w:val="000000" w:themeColor="text1"/>
          <w:szCs w:val="22"/>
        </w:rPr>
        <w:t>e residual signal of the system</w:t>
      </w:r>
      <w:r w:rsidRPr="003516BD">
        <w:rPr>
          <w:color w:val="000000" w:themeColor="text1"/>
          <w:szCs w:val="22"/>
        </w:rPr>
        <w:t xml:space="preserve"> </w:t>
      </w:r>
      <w:r>
        <w:rPr>
          <w:color w:val="000000" w:themeColor="text1"/>
          <w:szCs w:val="22"/>
        </w:rPr>
        <w:fldChar w:fldCharType="begin"/>
      </w:r>
      <w:r w:rsidR="00E155DC">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rsidR="00E155DC" w:rsidRPr="00E155DC">
        <w:t>[4], [5]</w:t>
      </w:r>
      <w:r>
        <w:rPr>
          <w:color w:val="000000" w:themeColor="text1"/>
          <w:szCs w:val="22"/>
        </w:rPr>
        <w:fldChar w:fldCharType="end"/>
      </w:r>
      <w:r>
        <w:rPr>
          <w:color w:val="000000" w:themeColor="text1"/>
          <w:szCs w:val="22"/>
        </w:rPr>
        <w:t xml:space="preserve">. </w:t>
      </w:r>
      <w:r w:rsidRPr="003516BD">
        <w:rPr>
          <w:color w:val="000000" w:themeColor="text1"/>
          <w:szCs w:val="22"/>
        </w:rPr>
        <w:t>Although this method works</w:t>
      </w:r>
      <w:r>
        <w:rPr>
          <w:color w:val="000000" w:themeColor="text1"/>
          <w:szCs w:val="22"/>
        </w:rPr>
        <w:t xml:space="preserve"> in some contexts</w:t>
      </w:r>
      <w:r w:rsidRPr="003516BD">
        <w:rPr>
          <w:color w:val="000000" w:themeColor="text1"/>
          <w:szCs w:val="22"/>
        </w:rPr>
        <w:t xml:space="preserve">, </w:t>
      </w:r>
      <w:r>
        <w:rPr>
          <w:color w:val="000000" w:themeColor="text1"/>
          <w:szCs w:val="22"/>
        </w:rPr>
        <w:t xml:space="preserve">Fawzi et al. claim </w:t>
      </w:r>
      <w:r w:rsidRPr="003516BD">
        <w:rPr>
          <w:color w:val="000000" w:themeColor="text1"/>
          <w:szCs w:val="22"/>
        </w:rPr>
        <w:t xml:space="preserve">it is not </w:t>
      </w:r>
      <w:r>
        <w:rPr>
          <w:color w:val="000000" w:themeColor="text1"/>
          <w:szCs w:val="22"/>
        </w:rPr>
        <w:t>effective</w:t>
      </w:r>
      <w:r w:rsidRPr="003516BD">
        <w:rPr>
          <w:color w:val="000000" w:themeColor="text1"/>
          <w:szCs w:val="22"/>
        </w:rPr>
        <w:t xml:space="preserve"> for large </w:t>
      </w:r>
      <w:r>
        <w:rPr>
          <w:color w:val="000000" w:themeColor="text1"/>
          <w:szCs w:val="22"/>
        </w:rPr>
        <w:t>errors</w:t>
      </w:r>
      <w:r w:rsidRPr="003516BD">
        <w:rPr>
          <w:color w:val="000000" w:themeColor="text1"/>
          <w:szCs w:val="22"/>
        </w:rPr>
        <w:t xml:space="preserve"> in sensor measurements and only w</w:t>
      </w:r>
      <w:r>
        <w:rPr>
          <w:color w:val="000000" w:themeColor="text1"/>
          <w:szCs w:val="22"/>
        </w:rPr>
        <w:t>orks for bounded disturbances</w:t>
      </w:r>
      <w:r w:rsidRPr="003516BD">
        <w:rPr>
          <w:color w:val="000000" w:themeColor="text1"/>
          <w:szCs w:val="22"/>
        </w:rPr>
        <w:t xml:space="preserve">. Another method of securing the state estimator is to assume that the disturbances follow a stochastic process. </w:t>
      </w:r>
      <w:r w:rsidR="007A501A">
        <w:rPr>
          <w:color w:val="000000" w:themeColor="text1"/>
          <w:szCs w:val="22"/>
        </w:rPr>
        <w:t>Since s</w:t>
      </w:r>
      <w:r>
        <w:rPr>
          <w:color w:val="000000" w:themeColor="text1"/>
          <w:szCs w:val="22"/>
        </w:rPr>
        <w:t>tochastic disturbances are</w:t>
      </w:r>
      <w:r w:rsidRPr="003516BD">
        <w:rPr>
          <w:color w:val="000000" w:themeColor="text1"/>
          <w:szCs w:val="22"/>
        </w:rPr>
        <w:t xml:space="preserve"> predictable</w:t>
      </w:r>
      <w:r>
        <w:rPr>
          <w:color w:val="000000" w:themeColor="text1"/>
          <w:szCs w:val="22"/>
        </w:rPr>
        <w:t>, this model</w:t>
      </w:r>
      <w:r w:rsidRPr="003516BD">
        <w:rPr>
          <w:color w:val="000000" w:themeColor="text1"/>
          <w:szCs w:val="22"/>
        </w:rPr>
        <w:t xml:space="preserve"> is not an accurate </w:t>
      </w:r>
      <w:r>
        <w:rPr>
          <w:color w:val="000000" w:themeColor="text1"/>
          <w:szCs w:val="22"/>
        </w:rPr>
        <w:t>representation</w:t>
      </w:r>
      <w:r w:rsidRPr="003516BD">
        <w:rPr>
          <w:color w:val="000000" w:themeColor="text1"/>
          <w:szCs w:val="22"/>
        </w:rPr>
        <w:t xml:space="preserve"> of </w:t>
      </w:r>
      <w:r w:rsidR="007A501A">
        <w:rPr>
          <w:color w:val="000000" w:themeColor="text1"/>
          <w:szCs w:val="22"/>
        </w:rPr>
        <w:t xml:space="preserve">unpredictable, </w:t>
      </w:r>
      <w:r w:rsidRPr="003516BD">
        <w:rPr>
          <w:color w:val="000000" w:themeColor="text1"/>
          <w:szCs w:val="22"/>
        </w:rPr>
        <w:t>real world disturbances. Centralized and decentralized filters have also been introduced to detect and identify attacks but these filters are difficult to implemen</w:t>
      </w:r>
      <w:r>
        <w:rPr>
          <w:color w:val="000000" w:themeColor="text1"/>
          <w:szCs w:val="22"/>
        </w:rPr>
        <w:t xml:space="preserve">t and computationally expensive </w:t>
      </w:r>
      <w:r>
        <w:rPr>
          <w:color w:val="000000" w:themeColor="text1"/>
          <w:szCs w:val="22"/>
        </w:rPr>
        <w:fldChar w:fldCharType="begin"/>
      </w:r>
      <w:r w:rsidR="00E155DC">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rsidR="00E155DC" w:rsidRPr="00E155DC">
        <w:t>[4]</w:t>
      </w:r>
      <w:r>
        <w:rPr>
          <w:color w:val="000000" w:themeColor="text1"/>
          <w:szCs w:val="22"/>
        </w:rPr>
        <w:fldChar w:fldCharType="end"/>
      </w:r>
      <w:r>
        <w:rPr>
          <w:color w:val="000000" w:themeColor="text1"/>
          <w:szCs w:val="22"/>
        </w:rPr>
        <w:t>.</w:t>
      </w:r>
    </w:p>
    <w:p w14:paraId="5F498BC4" w14:textId="224507D5" w:rsidR="008F74C7" w:rsidRPr="003516BD" w:rsidRDefault="007A501A" w:rsidP="008F74C7">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w:t>
      </w:r>
      <w:r w:rsidR="008F74C7">
        <w:rPr>
          <w:color w:val="000000" w:themeColor="text1"/>
          <w:szCs w:val="22"/>
        </w:rPr>
        <w:t xml:space="preserve">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procedure to solve this problem that uses an SAT solver as a subroutine </w:t>
      </w:r>
      <w:r w:rsidR="008F74C7">
        <w:rPr>
          <w:color w:val="000000" w:themeColor="text1"/>
          <w:szCs w:val="22"/>
        </w:rPr>
        <w:fldChar w:fldCharType="begin"/>
      </w:r>
      <w:r w:rsidR="00E155DC">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8F74C7">
        <w:rPr>
          <w:color w:val="000000" w:themeColor="text1"/>
          <w:szCs w:val="22"/>
        </w:rPr>
        <w:fldChar w:fldCharType="separate"/>
      </w:r>
      <w:r w:rsidR="00E155DC" w:rsidRPr="00E155DC">
        <w:t>[5]</w:t>
      </w:r>
      <w:r w:rsidR="008F74C7">
        <w:rPr>
          <w:color w:val="000000" w:themeColor="text1"/>
          <w:szCs w:val="22"/>
        </w:rPr>
        <w:fldChar w:fldCharType="end"/>
      </w:r>
      <w:r w:rsidR="008F74C7">
        <w:rPr>
          <w:color w:val="000000" w:themeColor="text1"/>
          <w:szCs w:val="22"/>
        </w:rPr>
        <w:t>.</w:t>
      </w:r>
    </w:p>
    <w:p w14:paraId="29512BCE" w14:textId="7D0C52DD" w:rsidR="008F74C7" w:rsidRPr="003374C8" w:rsidRDefault="008F74C7" w:rsidP="008F74C7">
      <w:pPr>
        <w:pStyle w:val="BodyText"/>
        <w:ind w:firstLine="540"/>
        <w:rPr>
          <w:i/>
        </w:rPr>
      </w:pPr>
      <w:r>
        <w:t xml:space="preserve">According to Lee et al., there are three main approaches to the problem of error correction: geometric, greedy, and combinatorial. In the geometric approach, linear programming techniques are used to formulate the problem as a convex optimization problem (this is the approach used in </w:t>
      </w:r>
      <w:r>
        <w:fldChar w:fldCharType="begin"/>
      </w:r>
      <w:r w:rsidR="00E155DC">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00E155DC" w:rsidRPr="00E155DC">
        <w:t>[4]</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w:t>
      </w:r>
      <w:r>
        <w:lastRenderedPageBreak/>
        <w:t xml:space="preserve">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rsidR="00E155DC">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00E155DC" w:rsidRPr="00E155DC">
        <w:t>[6]</w:t>
      </w:r>
      <w:r>
        <w:fldChar w:fldCharType="end"/>
      </w:r>
      <w:r>
        <w:t xml:space="preserve">. Mishra et al. also use the combinatorial approach to produce a state estimator by looking at the residues of all possible sets of sensors with the size of the number of sensors known to be functional </w:t>
      </w:r>
      <w:r>
        <w:fldChar w:fldCharType="begin"/>
      </w:r>
      <w:r w:rsidR="00E155DC">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rsidR="00E155DC" w:rsidRPr="00E155DC">
        <w:t>[7]</w:t>
      </w:r>
      <w:r>
        <w:fldChar w:fldCharType="end"/>
      </w:r>
      <w:r>
        <w:t>. This approach, like many of the models discussed, assumes an upper bound on the number of sensors that are compromised.</w:t>
      </w:r>
    </w:p>
    <w:p w14:paraId="7785F05D" w14:textId="5913990E" w:rsidR="00190351" w:rsidRDefault="004631EE" w:rsidP="006832C7">
      <w:pPr>
        <w:pStyle w:val="Heading1"/>
      </w:pPr>
      <w:bookmarkStart w:id="151" w:name="_Ref274917913"/>
      <w:bookmarkStart w:id="152" w:name="_Toc468639745"/>
      <w:r>
        <w:lastRenderedPageBreak/>
        <w:t>design</w:t>
      </w:r>
      <w:del w:id="153" w:author="Zayra Lobo" w:date="2016-12-09T23:37:00Z">
        <w:r w:rsidDel="00FF7BE8">
          <w:delText xml:space="preserve"> alternatives</w:delText>
        </w:r>
      </w:del>
      <w:bookmarkEnd w:id="151"/>
      <w:bookmarkEnd w:id="152"/>
    </w:p>
    <w:p w14:paraId="48D49EA2" w14:textId="7097FA2A" w:rsidR="00644D2B" w:rsidRPr="00644D2B" w:rsidRDefault="00644D2B" w:rsidP="00644D2B">
      <w:pPr>
        <w:pStyle w:val="BodyText"/>
        <w:ind w:firstLine="540"/>
      </w:pPr>
      <w:del w:id="154" w:author="Zayra Lobo" w:date="2016-12-09T14:44:00Z">
        <w:r w:rsidDel="00433254">
          <w:delText xml:space="preserve">The team considered </w:delText>
        </w:r>
      </w:del>
      <w:ins w:id="155" w:author="Zayra Lobo" w:date="2016-12-09T14:44:00Z">
        <w:r w:rsidR="00433254">
          <w:t>M</w:t>
        </w:r>
      </w:ins>
      <w:del w:id="156" w:author="Zayra Lobo" w:date="2016-12-09T14:44:00Z">
        <w:r w:rsidDel="00433254">
          <w:delText>m</w:delText>
        </w:r>
      </w:del>
      <w:r>
        <w:t>any options</w:t>
      </w:r>
      <w:ins w:id="157" w:author="Zayra Lobo" w:date="2016-12-09T14:44:00Z">
        <w:r w:rsidR="00433254">
          <w:t xml:space="preserve"> were considered</w:t>
        </w:r>
      </w:ins>
      <w:r>
        <w:t xml:space="preserve"> for the states of interest, the sensors to measure these states, the algorithm to perform state estimation, and the type of quadrotor and other flight hardware to purchase. This section details the</w:t>
      </w:r>
      <w:del w:id="158" w:author="Zayra Lobo" w:date="2016-12-09T14:44:00Z">
        <w:r w:rsidDel="007830BC">
          <w:delText xml:space="preserve"> team’s</w:delText>
        </w:r>
      </w:del>
      <w:r>
        <w:t xml:space="preserve"> process for selecting each of these components and the final implementation decision.</w:t>
      </w:r>
    </w:p>
    <w:p w14:paraId="1AB38A9B" w14:textId="6F43AA48" w:rsidR="00023C8D" w:rsidRDefault="00023C8D" w:rsidP="000A477A">
      <w:pPr>
        <w:pStyle w:val="Heading2"/>
      </w:pPr>
      <w:bookmarkStart w:id="159" w:name="_Ref468631818"/>
      <w:bookmarkStart w:id="160" w:name="_Toc468639746"/>
      <w:r>
        <w:t>States of the quadrotor</w:t>
      </w:r>
      <w:bookmarkEnd w:id="159"/>
      <w:bookmarkEnd w:id="160"/>
    </w:p>
    <w:p w14:paraId="4433687B" w14:textId="5AE90994" w:rsidR="002D0619" w:rsidRDefault="00F50FBB" w:rsidP="00F50FBB">
      <w:pPr>
        <w:pStyle w:val="BodyText"/>
        <w:ind w:firstLine="360"/>
      </w:pPr>
      <w:r>
        <w:t xml:space="preserve">This subsection outlines the states that quadrotor should track. The </w:t>
      </w:r>
      <w:del w:id="161" w:author="Zayra Lobo" w:date="2016-12-09T14:44:00Z">
        <w:r w:rsidDel="007003D7">
          <w:delText xml:space="preserve">team is most interested in states </w:delText>
        </w:r>
      </w:del>
      <w:ins w:id="162" w:author="Zayra Lobo" w:date="2016-12-09T14:44:00Z">
        <w:r w:rsidR="007003D7">
          <w:t xml:space="preserve">states that are most relevant are those </w:t>
        </w:r>
      </w:ins>
      <w:r>
        <w:t xml:space="preserve">that are necessary to control the quadrotor and track a flight path. </w:t>
      </w:r>
      <w:del w:id="163" w:author="Zayra Lobo" w:date="2016-12-09T14:45:00Z">
        <w:r w:rsidDel="00432E92">
          <w:delText xml:space="preserve">The team will need sufficient states </w:delText>
        </w:r>
      </w:del>
      <w:ins w:id="164" w:author="Zayra Lobo" w:date="2016-12-09T14:45:00Z">
        <w:r w:rsidR="00432E92">
          <w:t xml:space="preserve">Sufficient states are needed </w:t>
        </w:r>
      </w:ins>
      <w:r w:rsidR="007A501A">
        <w:t>to allow</w:t>
      </w:r>
      <w:r>
        <w:t xml:space="preserve"> the quadrotor to perform autonomous navigation. The originally proposed states are included in </w:t>
      </w:r>
      <w:r>
        <w:fldChar w:fldCharType="begin"/>
      </w:r>
      <w:r>
        <w:instrText xml:space="preserve"> REF _Ref462840383 \h </w:instrText>
      </w:r>
      <w:r>
        <w:fldChar w:fldCharType="separate"/>
      </w:r>
      <w:r w:rsidR="0018091C">
        <w:t xml:space="preserve">Table </w:t>
      </w:r>
      <w:r w:rsidR="0018091C">
        <w:rPr>
          <w:noProof/>
        </w:rPr>
        <w:t>2</w:t>
      </w:r>
      <w:r>
        <w:fldChar w:fldCharType="end"/>
      </w:r>
      <w:r>
        <w:t xml:space="preserve">. All states are recorded in the global frame, with the global origin (for X, Y, Z position) </w:t>
      </w:r>
      <w:del w:id="165" w:author="Zayra Lobo" w:date="2016-12-09T18:40:00Z">
        <w:r w:rsidDel="00647CC5">
          <w:delText xml:space="preserve">set </w:delText>
        </w:r>
      </w:del>
      <w:ins w:id="166" w:author="Zayra Lobo" w:date="2016-12-09T18:40:00Z">
        <w:r w:rsidR="00647CC5">
          <w:t xml:space="preserve">defined </w:t>
        </w:r>
      </w:ins>
      <w:r>
        <w:t>as the take-off location.</w:t>
      </w:r>
    </w:p>
    <w:tbl>
      <w:tblPr>
        <w:tblStyle w:val="TableGrid"/>
        <w:tblW w:w="0" w:type="auto"/>
        <w:jc w:val="center"/>
        <w:tblLook w:val="04A0" w:firstRow="1" w:lastRow="0" w:firstColumn="1" w:lastColumn="0" w:noHBand="0" w:noVBand="1"/>
      </w:tblPr>
      <w:tblGrid>
        <w:gridCol w:w="1548"/>
        <w:gridCol w:w="3051"/>
      </w:tblGrid>
      <w:tr w:rsidR="00F50FBB" w14:paraId="4AD21E24" w14:textId="77777777" w:rsidTr="00F50FBB">
        <w:trPr>
          <w:jc w:val="center"/>
        </w:trPr>
        <w:tc>
          <w:tcPr>
            <w:tcW w:w="1548" w:type="dxa"/>
          </w:tcPr>
          <w:p w14:paraId="033C13D3" w14:textId="77777777" w:rsidR="00F50FBB" w:rsidRDefault="00F50FBB" w:rsidP="00020E88">
            <w:pPr>
              <w:pStyle w:val="BodyText"/>
              <w:spacing w:line="276" w:lineRule="auto"/>
            </w:pPr>
            <w:r>
              <w:t>Position</w:t>
            </w:r>
          </w:p>
        </w:tc>
        <w:tc>
          <w:tcPr>
            <w:tcW w:w="3051" w:type="dxa"/>
          </w:tcPr>
          <w:p w14:paraId="32D130AA" w14:textId="3B5CE731" w:rsidR="00F50FBB" w:rsidRDefault="00F50FBB" w:rsidP="007A501A">
            <w:pPr>
              <w:pStyle w:val="BodyText"/>
              <w:spacing w:line="276" w:lineRule="auto"/>
              <w:jc w:val="left"/>
            </w:pPr>
            <w:r>
              <w:t>Each of X, Y, and Z</w:t>
            </w:r>
          </w:p>
        </w:tc>
      </w:tr>
      <w:tr w:rsidR="00F50FBB" w14:paraId="398DC12B" w14:textId="77777777" w:rsidTr="00F50FBB">
        <w:trPr>
          <w:jc w:val="center"/>
        </w:trPr>
        <w:tc>
          <w:tcPr>
            <w:tcW w:w="1548" w:type="dxa"/>
          </w:tcPr>
          <w:p w14:paraId="79DB32A0" w14:textId="77777777" w:rsidR="00F50FBB" w:rsidRDefault="00F50FBB" w:rsidP="00020E88">
            <w:pPr>
              <w:pStyle w:val="BodyText"/>
              <w:spacing w:line="276" w:lineRule="auto"/>
            </w:pPr>
            <w:r>
              <w:t>Velocity</w:t>
            </w:r>
          </w:p>
        </w:tc>
        <w:tc>
          <w:tcPr>
            <w:tcW w:w="3051" w:type="dxa"/>
          </w:tcPr>
          <w:p w14:paraId="69322560" w14:textId="559B5ABC" w:rsidR="00F50FBB" w:rsidRDefault="00F50FBB" w:rsidP="007A501A">
            <w:pPr>
              <w:pStyle w:val="BodyText"/>
              <w:spacing w:line="276" w:lineRule="auto"/>
              <w:jc w:val="left"/>
            </w:pPr>
            <w:r>
              <w:t xml:space="preserve">Each of X, Y, </w:t>
            </w:r>
            <w:r w:rsidR="007A501A">
              <w:t xml:space="preserve">and </w:t>
            </w:r>
            <w:r>
              <w:t>Z</w:t>
            </w:r>
            <w:r w:rsidR="007A501A">
              <w:t xml:space="preserve">        time derivatives</w:t>
            </w:r>
          </w:p>
        </w:tc>
      </w:tr>
      <w:tr w:rsidR="00F50FBB" w14:paraId="02699986" w14:textId="77777777" w:rsidTr="00F50FBB">
        <w:trPr>
          <w:jc w:val="center"/>
        </w:trPr>
        <w:tc>
          <w:tcPr>
            <w:tcW w:w="1548" w:type="dxa"/>
          </w:tcPr>
          <w:p w14:paraId="0E385DF9" w14:textId="77777777" w:rsidR="00F50FBB" w:rsidRDefault="00F50FBB" w:rsidP="00020E88">
            <w:pPr>
              <w:pStyle w:val="BodyText"/>
              <w:spacing w:line="276" w:lineRule="auto"/>
            </w:pPr>
            <w:r>
              <w:t>Orientation</w:t>
            </w:r>
          </w:p>
        </w:tc>
        <w:tc>
          <w:tcPr>
            <w:tcW w:w="3051" w:type="dxa"/>
          </w:tcPr>
          <w:p w14:paraId="2379DAA6" w14:textId="77777777" w:rsidR="00F50FBB" w:rsidRDefault="00F50FBB" w:rsidP="007A501A">
            <w:pPr>
              <w:pStyle w:val="BodyText"/>
              <w:spacing w:line="276" w:lineRule="auto"/>
              <w:jc w:val="left"/>
            </w:pPr>
            <w:r>
              <w:t>Each of Roll, Pitch, and Yaw</w:t>
            </w:r>
          </w:p>
        </w:tc>
      </w:tr>
      <w:tr w:rsidR="00F50FBB" w14:paraId="04AD1027" w14:textId="77777777" w:rsidTr="00F50FBB">
        <w:trPr>
          <w:jc w:val="center"/>
        </w:trPr>
        <w:tc>
          <w:tcPr>
            <w:tcW w:w="1548" w:type="dxa"/>
          </w:tcPr>
          <w:p w14:paraId="28334960" w14:textId="77777777" w:rsidR="00F50FBB" w:rsidRDefault="00F50FBB" w:rsidP="00020E88">
            <w:pPr>
              <w:pStyle w:val="BodyText"/>
              <w:spacing w:line="276" w:lineRule="auto"/>
            </w:pPr>
            <w:r>
              <w:t>Angular Velocity</w:t>
            </w:r>
          </w:p>
        </w:tc>
        <w:tc>
          <w:tcPr>
            <w:tcW w:w="3051" w:type="dxa"/>
          </w:tcPr>
          <w:p w14:paraId="5292BB59" w14:textId="77777777" w:rsidR="00F50FBB" w:rsidRDefault="00F50FBB" w:rsidP="007A501A">
            <w:pPr>
              <w:pStyle w:val="BodyText"/>
              <w:spacing w:line="276" w:lineRule="auto"/>
              <w:jc w:val="left"/>
            </w:pPr>
            <w:r>
              <w:t>Each of Roll, Pitch, and Yaw time derivatives</w:t>
            </w:r>
          </w:p>
        </w:tc>
      </w:tr>
    </w:tbl>
    <w:p w14:paraId="11E883AC" w14:textId="2ED80864" w:rsidR="002D0619" w:rsidRDefault="002D0619" w:rsidP="006A3B50">
      <w:pPr>
        <w:pStyle w:val="Caption"/>
      </w:pPr>
      <w:bookmarkStart w:id="167" w:name="_Ref462840383"/>
      <w:r>
        <w:t xml:space="preserve">Table </w:t>
      </w:r>
      <w:fldSimple w:instr=" SEQ Table \* ARABIC ">
        <w:r w:rsidR="0018091C">
          <w:rPr>
            <w:noProof/>
          </w:rPr>
          <w:t>2</w:t>
        </w:r>
      </w:fldSimple>
      <w:bookmarkEnd w:id="167"/>
      <w:r>
        <w:t xml:space="preserve"> | Quadrotor states</w:t>
      </w:r>
    </w:p>
    <w:p w14:paraId="0191B8A6" w14:textId="1E5138FF" w:rsidR="000236D4" w:rsidRPr="000236D4" w:rsidRDefault="000236D4" w:rsidP="000236D4">
      <w:pPr>
        <w:pStyle w:val="BodyText"/>
      </w:pPr>
      <w:del w:id="168" w:author="Zayra Lobo" w:date="2016-12-09T18:41:00Z">
        <w:r w:rsidDel="006B3B40">
          <w:delText xml:space="preserve">Upon </w:delText>
        </w:r>
        <w:r w:rsidR="00F333EB" w:rsidDel="006B3B40">
          <w:delText xml:space="preserve">studying the quadrotor dynamic model and beginning to implement </w:delText>
        </w:r>
        <w:r w:rsidDel="006B3B40">
          <w:delText xml:space="preserve">the state estimator, the team determined that not all states </w:delText>
        </w:r>
        <w:r w:rsidR="00F333EB" w:rsidDel="006B3B40">
          <w:delText xml:space="preserve">are necessary for altitude control. </w:delText>
        </w:r>
      </w:del>
      <w:r w:rsidR="00F333EB">
        <w:t xml:space="preserve">Since the team only plans to track an altitude flight path and control the Z position (height), </w:t>
      </w:r>
      <w:r>
        <w:t xml:space="preserve">the X and Y position states </w:t>
      </w:r>
      <w:del w:id="169" w:author="Zayra Lobo" w:date="2016-12-09T18:41:00Z">
        <w:r w:rsidR="00F333EB" w:rsidDel="009F6473">
          <w:delText>are not</w:delText>
        </w:r>
      </w:del>
      <w:ins w:id="170" w:author="Zayra Lobo" w:date="2016-12-09T18:41:00Z">
        <w:r w:rsidR="009F6473">
          <w:t>were deemed</w:t>
        </w:r>
      </w:ins>
      <w:r w:rsidR="00F333EB">
        <w:t xml:space="preserve"> </w:t>
      </w:r>
      <w:ins w:id="171" w:author="Zayra Lobo" w:date="2016-12-09T18:41:00Z">
        <w:r w:rsidR="009F6473">
          <w:t>un</w:t>
        </w:r>
      </w:ins>
      <w:r w:rsidR="00F333EB">
        <w:t>necessary</w:t>
      </w:r>
      <w:r>
        <w:t xml:space="preserve">. </w:t>
      </w:r>
      <w:del w:id="172" w:author="Zayra Lobo" w:date="2016-12-09T18:40:00Z">
        <w:r w:rsidDel="00E86BD2">
          <w:delText xml:space="preserve">If the team </w:delText>
        </w:r>
        <w:r w:rsidR="00FE7A1D" w:rsidDel="00E86BD2">
          <w:delText>decides during the Spring semester to control</w:delText>
        </w:r>
      </w:del>
      <w:ins w:id="173" w:author="Zayra Lobo" w:date="2016-12-09T18:40:00Z">
        <w:r w:rsidR="00E86BD2">
          <w:t>If</w:t>
        </w:r>
      </w:ins>
      <w:r w:rsidR="00FE7A1D">
        <w:t xml:space="preserve"> a three-dimensional flight path</w:t>
      </w:r>
      <w:ins w:id="174" w:author="Zayra Lobo" w:date="2016-12-09T18:41:00Z">
        <w:r w:rsidR="00E86BD2">
          <w:t xml:space="preserve"> is implemented</w:t>
        </w:r>
      </w:ins>
      <w:r w:rsidR="00FE7A1D">
        <w:t xml:space="preserve">, </w:t>
      </w:r>
      <w:del w:id="175" w:author="Zayra Lobo" w:date="2016-12-09T18:41:00Z">
        <w:r w:rsidR="00FE7A1D" w:rsidDel="00E86BD2">
          <w:delText xml:space="preserve">the team will add </w:delText>
        </w:r>
      </w:del>
      <w:r w:rsidR="00FE7A1D">
        <w:t xml:space="preserve">the X and Y position states </w:t>
      </w:r>
      <w:ins w:id="176" w:author="Zayra Lobo" w:date="2016-12-09T18:41:00Z">
        <w:r w:rsidR="00E86BD2">
          <w:t xml:space="preserve">will be added </w:t>
        </w:r>
      </w:ins>
      <w:r w:rsidR="00FE7A1D">
        <w:t xml:space="preserve">back into the control loop </w:t>
      </w:r>
      <w:r>
        <w:t>with the necessary sensor additions.</w:t>
      </w:r>
    </w:p>
    <w:p w14:paraId="013053CA" w14:textId="6790122D" w:rsidR="00023C8D" w:rsidRDefault="00023C8D" w:rsidP="000A477A">
      <w:pPr>
        <w:pStyle w:val="Heading2"/>
      </w:pPr>
      <w:bookmarkStart w:id="177" w:name="_Toc468639747"/>
      <w:r>
        <w:lastRenderedPageBreak/>
        <w:t>Sensors</w:t>
      </w:r>
      <w:bookmarkEnd w:id="177"/>
    </w:p>
    <w:p w14:paraId="3991151F" w14:textId="4CAEA92F" w:rsidR="00FE3889" w:rsidRDefault="00FE3889" w:rsidP="00FE3889">
      <w:pPr>
        <w:pStyle w:val="BodyText"/>
        <w:ind w:firstLine="540"/>
      </w:pPr>
      <w:del w:id="178" w:author="Zayra Lobo" w:date="2016-12-09T22:03:00Z">
        <w:r w:rsidDel="004A18F4">
          <w:delText>The team must select sensors</w:delText>
        </w:r>
      </w:del>
      <w:ins w:id="179" w:author="Zayra Lobo" w:date="2016-12-09T22:03:00Z">
        <w:r w:rsidR="004A18F4">
          <w:t>Sensors were selected</w:t>
        </w:r>
      </w:ins>
      <w:r>
        <w:t xml:space="preserve"> to measure the states </w:t>
      </w:r>
      <w:r w:rsidR="00F333EB">
        <w:t>listed</w:t>
      </w:r>
      <w:r>
        <w:t xml:space="preserve"> in Section </w:t>
      </w:r>
      <w:r>
        <w:fldChar w:fldCharType="begin"/>
      </w:r>
      <w:r>
        <w:instrText xml:space="preserve"> REF _Ref468631818 \r \h </w:instrText>
      </w:r>
      <w:r>
        <w:fldChar w:fldCharType="separate"/>
      </w:r>
      <w:r w:rsidR="0018091C">
        <w:t>3.1</w:t>
      </w:r>
      <w:r>
        <w:fldChar w:fldCharType="end"/>
      </w:r>
      <w:r>
        <w:t xml:space="preserve">. The list of sensors </w:t>
      </w:r>
      <w:del w:id="180" w:author="Zayra Lobo" w:date="2016-12-09T22:03:00Z">
        <w:r w:rsidDel="00423642">
          <w:delText>the team</w:delText>
        </w:r>
      </w:del>
      <w:ins w:id="181" w:author="Zayra Lobo" w:date="2016-12-09T22:03:00Z">
        <w:r w:rsidR="00423642">
          <w:t>that were</w:t>
        </w:r>
      </w:ins>
      <w:r>
        <w:t xml:space="preserve"> initially considered is included in</w:t>
      </w:r>
      <w:r w:rsidR="0018091C">
        <w:t xml:space="preserve"> </w:t>
      </w:r>
      <w:r w:rsidR="0018091C">
        <w:fldChar w:fldCharType="begin"/>
      </w:r>
      <w:r w:rsidR="0018091C">
        <w:instrText xml:space="preserve"> REF _Ref468633149 \h </w:instrText>
      </w:r>
      <w:r w:rsidR="0018091C">
        <w:fldChar w:fldCharType="separate"/>
      </w:r>
      <w:r w:rsidR="0018091C">
        <w:t xml:space="preserve">Table </w:t>
      </w:r>
      <w:r w:rsidR="0018091C">
        <w:rPr>
          <w:noProof/>
        </w:rPr>
        <w:t>3</w:t>
      </w:r>
      <w:r w:rsidR="0018091C">
        <w:fldChar w:fldCharType="end"/>
      </w:r>
      <w:r w:rsidR="00F333EB">
        <w:t>:</w:t>
      </w:r>
    </w:p>
    <w:tbl>
      <w:tblPr>
        <w:tblStyle w:val="TableGrid"/>
        <w:tblW w:w="0" w:type="auto"/>
        <w:jc w:val="center"/>
        <w:tblLayout w:type="fixed"/>
        <w:tblLook w:val="04A0" w:firstRow="1" w:lastRow="0" w:firstColumn="1" w:lastColumn="0" w:noHBand="0" w:noVBand="1"/>
      </w:tblPr>
      <w:tblGrid>
        <w:gridCol w:w="2268"/>
        <w:gridCol w:w="2268"/>
        <w:gridCol w:w="2268"/>
      </w:tblGrid>
      <w:tr w:rsidR="000440D9" w14:paraId="68E4C1E2" w14:textId="64155716" w:rsidTr="0018091C">
        <w:trPr>
          <w:trHeight w:val="449"/>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707D7" w14:textId="77777777" w:rsidR="000440D9" w:rsidRDefault="000440D9" w:rsidP="000440D9">
            <w:pPr>
              <w:pStyle w:val="BodyText"/>
              <w:spacing w:before="120" w:line="276" w:lineRule="auto"/>
              <w:jc w:val="center"/>
              <w:rPr>
                <w:b/>
              </w:rPr>
            </w:pPr>
            <w:r>
              <w:rPr>
                <w:b/>
              </w:rPr>
              <w:t>Position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C9310" w14:textId="0E6496B6" w:rsidR="000440D9" w:rsidRDefault="000440D9" w:rsidP="000440D9">
            <w:pPr>
              <w:pStyle w:val="BodyText"/>
              <w:spacing w:before="120" w:line="276" w:lineRule="auto"/>
              <w:jc w:val="center"/>
              <w:rPr>
                <w:b/>
              </w:rPr>
            </w:pPr>
            <w:r>
              <w:rPr>
                <w:b/>
              </w:rPr>
              <w:t>Velocity</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BAC195" w14:textId="24F82C40" w:rsidR="000440D9" w:rsidRDefault="000440D9" w:rsidP="000440D9">
            <w:pPr>
              <w:pStyle w:val="BodyText"/>
              <w:spacing w:before="120" w:line="276" w:lineRule="auto"/>
              <w:jc w:val="center"/>
              <w:rPr>
                <w:b/>
              </w:rPr>
            </w:pPr>
            <w:r>
              <w:rPr>
                <w:b/>
              </w:rPr>
              <w:t>Orientation</w:t>
            </w:r>
          </w:p>
        </w:tc>
      </w:tr>
      <w:tr w:rsidR="000440D9" w14:paraId="494FBE59" w14:textId="14A13BC3" w:rsidTr="0018091C">
        <w:trPr>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EEE1D4" w14:textId="77777777" w:rsidR="000440D9" w:rsidRDefault="000440D9" w:rsidP="000440D9">
            <w:pPr>
              <w:pStyle w:val="BodyText"/>
              <w:spacing w:line="276" w:lineRule="auto"/>
              <w:jc w:val="left"/>
              <w:rPr>
                <w:u w:val="single"/>
              </w:rPr>
            </w:pPr>
            <w:r>
              <w:rPr>
                <w:u w:val="single"/>
              </w:rPr>
              <w:t>Accelerometers (3)</w:t>
            </w:r>
          </w:p>
          <w:p w14:paraId="295A5CFB" w14:textId="77777777" w:rsidR="000440D9" w:rsidRDefault="000440D9" w:rsidP="000440D9">
            <w:pPr>
              <w:pStyle w:val="BodyText"/>
              <w:spacing w:line="276" w:lineRule="auto"/>
              <w:jc w:val="left"/>
            </w:pPr>
            <w:r>
              <w:t>Radar</w:t>
            </w:r>
          </w:p>
          <w:p w14:paraId="0AADD04B" w14:textId="77777777" w:rsidR="000440D9" w:rsidRDefault="000440D9" w:rsidP="000440D9">
            <w:pPr>
              <w:pStyle w:val="BodyText"/>
              <w:spacing w:line="276" w:lineRule="auto"/>
              <w:jc w:val="left"/>
              <w:rPr>
                <w:u w:val="single"/>
              </w:rPr>
            </w:pPr>
            <w:r>
              <w:rPr>
                <w:u w:val="single"/>
              </w:rPr>
              <w:t>Laser scanner</w:t>
            </w:r>
          </w:p>
          <w:p w14:paraId="491C8F2F" w14:textId="77777777" w:rsidR="000440D9" w:rsidRDefault="000440D9" w:rsidP="000440D9">
            <w:pPr>
              <w:pStyle w:val="BodyText"/>
              <w:spacing w:line="276" w:lineRule="auto"/>
              <w:jc w:val="left"/>
            </w:pPr>
            <w:r>
              <w:t>Optical flow sensor</w:t>
            </w:r>
          </w:p>
          <w:p w14:paraId="67ADD1EB" w14:textId="77777777" w:rsidR="000440D9" w:rsidRDefault="000440D9" w:rsidP="000440D9">
            <w:pPr>
              <w:pStyle w:val="BodyText"/>
              <w:spacing w:line="276" w:lineRule="auto"/>
              <w:jc w:val="left"/>
            </w:pPr>
            <w:r>
              <w:t>Pressure sensor</w:t>
            </w:r>
          </w:p>
          <w:p w14:paraId="125B0807" w14:textId="77777777" w:rsidR="000440D9" w:rsidRDefault="000440D9" w:rsidP="000440D9">
            <w:pPr>
              <w:pStyle w:val="BodyText"/>
              <w:spacing w:line="276" w:lineRule="auto"/>
              <w:jc w:val="left"/>
              <w:rPr>
                <w:u w:val="single"/>
              </w:rPr>
            </w:pPr>
            <w:r>
              <w:rPr>
                <w:u w:val="single"/>
              </w:rPr>
              <w:t>OptiTrack Camera tracking system</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32B92" w14:textId="43F67ABD" w:rsidR="000440D9" w:rsidRDefault="000440D9" w:rsidP="000440D9">
            <w:pPr>
              <w:pStyle w:val="BodyText"/>
              <w:spacing w:line="276" w:lineRule="auto"/>
              <w:jc w:val="left"/>
              <w:rPr>
                <w:u w:val="single"/>
              </w:rPr>
            </w:pPr>
            <w:r>
              <w:t>Airspeed sensor</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669DE" w14:textId="77777777" w:rsidR="000440D9" w:rsidRDefault="000440D9" w:rsidP="000440D9">
            <w:pPr>
              <w:pStyle w:val="BodyText"/>
              <w:spacing w:line="276" w:lineRule="auto"/>
              <w:rPr>
                <w:u w:val="single"/>
              </w:rPr>
            </w:pPr>
            <w:r>
              <w:rPr>
                <w:u w:val="single"/>
              </w:rPr>
              <w:t>3DOF compass</w:t>
            </w:r>
          </w:p>
          <w:p w14:paraId="087E5806" w14:textId="59D84296" w:rsidR="000440D9" w:rsidRDefault="000440D9" w:rsidP="000440D9">
            <w:pPr>
              <w:pStyle w:val="BodyText"/>
              <w:spacing w:line="276" w:lineRule="auto"/>
              <w:jc w:val="left"/>
              <w:rPr>
                <w:u w:val="single"/>
              </w:rPr>
            </w:pPr>
            <w:r>
              <w:rPr>
                <w:u w:val="single"/>
              </w:rPr>
              <w:t>Gyroscopes (3)</w:t>
            </w:r>
          </w:p>
        </w:tc>
      </w:tr>
    </w:tbl>
    <w:p w14:paraId="7A027CE5" w14:textId="68D13FFE" w:rsidR="00FE3889" w:rsidRDefault="000440D9" w:rsidP="006A3B50">
      <w:pPr>
        <w:pStyle w:val="Caption"/>
      </w:pPr>
      <w:bookmarkStart w:id="182" w:name="_Ref468633149"/>
      <w:r>
        <w:t xml:space="preserve">Table </w:t>
      </w:r>
      <w:fldSimple w:instr=" SEQ Table \* ARABIC ">
        <w:r w:rsidR="0018091C">
          <w:rPr>
            <w:noProof/>
          </w:rPr>
          <w:t>3</w:t>
        </w:r>
      </w:fldSimple>
      <w:bookmarkEnd w:id="182"/>
      <w:r>
        <w:t xml:space="preserve"> | Possible sensors</w:t>
      </w:r>
    </w:p>
    <w:p w14:paraId="1B7AB536" w14:textId="05F2462C" w:rsidR="000440D9" w:rsidRDefault="00F333EB" w:rsidP="000440D9">
      <w:pPr>
        <w:pStyle w:val="BodyText"/>
        <w:ind w:firstLine="540"/>
      </w:pPr>
      <w:commentRangeStart w:id="183"/>
      <w:r>
        <w:t xml:space="preserve">The sensors the team decided to use are underlined. </w:t>
      </w:r>
      <w:r w:rsidR="000440D9">
        <w:t xml:space="preserve">The team decided against purchasing a radar sensor because the options </w:t>
      </w:r>
      <w:r>
        <w:t>were</w:t>
      </w:r>
      <w:r w:rsidR="000440D9">
        <w:t xml:space="preserve"> too expensive. The team also decided </w:t>
      </w:r>
      <w:r>
        <w:t xml:space="preserve">not </w:t>
      </w:r>
      <w:r w:rsidR="000440D9">
        <w:t xml:space="preserve">to select a pressure sensor or airspeed sensor for this project because these sensors would not be precise enough to detect a change in altitude or velocity </w:t>
      </w:r>
      <w:r>
        <w:t>in the working range of the quadrotor</w:t>
      </w:r>
      <w:r w:rsidR="000440D9">
        <w:t xml:space="preserve">. Finally, the team </w:t>
      </w:r>
      <w:r>
        <w:t xml:space="preserve">decided to use laser scanners to measure position because the team has more experience with laser scanners than </w:t>
      </w:r>
      <w:r w:rsidR="000440D9">
        <w:t>optical flow sensor</w:t>
      </w:r>
      <w:r>
        <w:t>s</w:t>
      </w:r>
      <w:r w:rsidR="000440D9">
        <w:t>.</w:t>
      </w:r>
      <w:commentRangeEnd w:id="183"/>
      <w:r w:rsidR="00F333F2">
        <w:rPr>
          <w:rStyle w:val="CommentReference"/>
        </w:rPr>
        <w:commentReference w:id="183"/>
      </w:r>
    </w:p>
    <w:p w14:paraId="4D869695" w14:textId="60EDB84F" w:rsidR="000440D9" w:rsidRDefault="00790446" w:rsidP="000440D9">
      <w:pPr>
        <w:pStyle w:val="BodyText"/>
        <w:ind w:firstLine="540"/>
      </w:pPr>
      <w:r>
        <w:t>The</w:t>
      </w:r>
      <w:del w:id="184" w:author="Zayra Lobo" w:date="2016-12-09T22:05:00Z">
        <w:r w:rsidDel="00505CEB">
          <w:delText xml:space="preserve"> </w:delText>
        </w:r>
      </w:del>
      <w:del w:id="185" w:author="Zayra Lobo" w:date="2016-12-09T22:04:00Z">
        <w:r w:rsidDel="00505CEB">
          <w:delText>team’s</w:delText>
        </w:r>
      </w:del>
      <w:r>
        <w:t xml:space="preserve"> initial sensor selections of a 3DOF compass and 6DOF IMU (with accelerometers and gyroscopes) were backordered, so </w:t>
      </w:r>
      <w:del w:id="186" w:author="Zayra Lobo" w:date="2016-12-09T22:04:00Z">
        <w:r w:rsidDel="00072170">
          <w:delText xml:space="preserve">the team selected </w:delText>
        </w:r>
      </w:del>
      <w:r>
        <w:t>a new 9DOF sensor</w:t>
      </w:r>
      <w:ins w:id="187" w:author="Zayra Lobo" w:date="2016-12-09T22:04:00Z">
        <w:r w:rsidR="00072170">
          <w:t xml:space="preserve"> was selected</w:t>
        </w:r>
      </w:ins>
      <w:r>
        <w:t>. The 9DOF sensor has</w:t>
      </w:r>
      <w:del w:id="188" w:author="Zayra Lobo" w:date="2016-12-09T22:04:00Z">
        <w:r w:rsidDel="00B6138E">
          <w:delText>h</w:delText>
        </w:r>
      </w:del>
      <w:r>
        <w:t xml:space="preserve"> accelerometers, gyroscopes, and magnetometers to combine the functions of the two backordered sensors</w:t>
      </w:r>
      <w:r w:rsidR="000440D9">
        <w:t xml:space="preserve">. </w:t>
      </w:r>
    </w:p>
    <w:p w14:paraId="3FE48EB4" w14:textId="29406D46" w:rsidR="00FB4D5B" w:rsidRDefault="00FB4D5B" w:rsidP="000440D9">
      <w:pPr>
        <w:pStyle w:val="BodyText"/>
        <w:ind w:firstLine="540"/>
      </w:pPr>
    </w:p>
    <w:p w14:paraId="27ACE495" w14:textId="77777777" w:rsidR="00FB4D5B" w:rsidRDefault="00FB4D5B" w:rsidP="000440D9">
      <w:pPr>
        <w:pStyle w:val="BodyText"/>
        <w:ind w:firstLine="540"/>
      </w:pPr>
    </w:p>
    <w:p w14:paraId="0F3F4322" w14:textId="45437D9C" w:rsidR="00FE3889" w:rsidRDefault="000440D9" w:rsidP="000440D9">
      <w:pPr>
        <w:pStyle w:val="BodyText"/>
        <w:ind w:firstLine="540"/>
      </w:pPr>
      <w:r>
        <w:lastRenderedPageBreak/>
        <w:t xml:space="preserve">The list of sensors the team finally selected is included in </w:t>
      </w:r>
      <w:r>
        <w:fldChar w:fldCharType="begin"/>
      </w:r>
      <w:r>
        <w:instrText xml:space="preserve"> REF _Ref462840351 \h </w:instrText>
      </w:r>
      <w:r>
        <w:fldChar w:fldCharType="separate"/>
      </w:r>
      <w:r w:rsidR="0018091C">
        <w:t xml:space="preserve">Table </w:t>
      </w:r>
      <w:r w:rsidR="0018091C">
        <w:rPr>
          <w:noProof/>
        </w:rPr>
        <w:t>4</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2D0619" w14:paraId="5D8E4648" w14:textId="77777777" w:rsidTr="00020E88">
        <w:trPr>
          <w:trHeight w:val="449"/>
          <w:jc w:val="center"/>
        </w:trPr>
        <w:tc>
          <w:tcPr>
            <w:tcW w:w="2709" w:type="dxa"/>
          </w:tcPr>
          <w:p w14:paraId="7AC4B795" w14:textId="77777777" w:rsidR="002D0619" w:rsidRPr="003A3EE2" w:rsidRDefault="002D0619" w:rsidP="00FC77FE">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7C3CCA2" w14:textId="77777777" w:rsidR="002D0619" w:rsidRPr="003A3EE2" w:rsidRDefault="002D0619" w:rsidP="00FC77FE">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D0619" w14:paraId="530B94E4" w14:textId="77777777" w:rsidTr="00020E88">
        <w:trPr>
          <w:jc w:val="center"/>
        </w:trPr>
        <w:tc>
          <w:tcPr>
            <w:tcW w:w="2709" w:type="dxa"/>
          </w:tcPr>
          <w:p w14:paraId="362B136B" w14:textId="23BBEF08" w:rsidR="002D0619" w:rsidRPr="00BB5529" w:rsidRDefault="002D0619" w:rsidP="00FC77FE">
            <w:pPr>
              <w:pStyle w:val="BodyText"/>
              <w:spacing w:after="0" w:line="276" w:lineRule="auto"/>
              <w:jc w:val="left"/>
            </w:pPr>
            <w:r w:rsidRPr="00BB5529">
              <w:t>Accelerometers</w:t>
            </w:r>
            <w:r w:rsidR="00790446">
              <w:t xml:space="preserve"> (3)</w:t>
            </w:r>
          </w:p>
          <w:p w14:paraId="2D94D2DA" w14:textId="77777777" w:rsidR="002D0619" w:rsidRPr="00BB5529" w:rsidRDefault="002D0619" w:rsidP="00FC77FE">
            <w:pPr>
              <w:pStyle w:val="BodyText"/>
              <w:spacing w:after="0" w:line="276" w:lineRule="auto"/>
              <w:jc w:val="left"/>
            </w:pPr>
            <w:r w:rsidRPr="00BB5529">
              <w:t>Laser scanner</w:t>
            </w:r>
          </w:p>
        </w:tc>
        <w:tc>
          <w:tcPr>
            <w:tcW w:w="2471" w:type="dxa"/>
          </w:tcPr>
          <w:p w14:paraId="4169CD03" w14:textId="319B2A81" w:rsidR="002D0619" w:rsidRPr="00BB5529" w:rsidRDefault="002D0619" w:rsidP="00FC77FE">
            <w:pPr>
              <w:pStyle w:val="BodyText"/>
              <w:spacing w:after="0" w:line="276" w:lineRule="auto"/>
            </w:pPr>
            <w:r w:rsidRPr="00BB5529">
              <w:t>Magnetometers</w:t>
            </w:r>
            <w:r w:rsidR="00790446">
              <w:t xml:space="preserve"> (3)</w:t>
            </w:r>
          </w:p>
          <w:p w14:paraId="12EAC170" w14:textId="39C6EF0B" w:rsidR="002D0619" w:rsidRPr="00BB5529" w:rsidRDefault="002D0619" w:rsidP="00FC77FE">
            <w:pPr>
              <w:pStyle w:val="BodyText"/>
              <w:spacing w:after="0" w:line="276" w:lineRule="auto"/>
              <w:rPr>
                <w:i/>
              </w:rPr>
            </w:pPr>
            <w:r w:rsidRPr="00BB5529">
              <w:t>Gyroscopes</w:t>
            </w:r>
            <w:r w:rsidR="00790446">
              <w:t xml:space="preserve"> (3)</w:t>
            </w:r>
          </w:p>
        </w:tc>
      </w:tr>
    </w:tbl>
    <w:p w14:paraId="7E5BD94C" w14:textId="25C22D33" w:rsidR="002D0619" w:rsidRPr="00063096" w:rsidRDefault="002D0619" w:rsidP="006A3B50">
      <w:pPr>
        <w:pStyle w:val="Caption"/>
      </w:pPr>
      <w:bookmarkStart w:id="189" w:name="_Ref462840351"/>
      <w:bookmarkStart w:id="190" w:name="_Ref468631839"/>
      <w:r>
        <w:t xml:space="preserve">Table </w:t>
      </w:r>
      <w:fldSimple w:instr=" SEQ Table \* ARABIC ">
        <w:r w:rsidR="0018091C">
          <w:rPr>
            <w:noProof/>
          </w:rPr>
          <w:t>4</w:t>
        </w:r>
      </w:fldSimple>
      <w:bookmarkEnd w:id="189"/>
      <w:r>
        <w:t xml:space="preserve"> | Sensors and associated states</w:t>
      </w:r>
      <w:bookmarkEnd w:id="190"/>
    </w:p>
    <w:p w14:paraId="1D1635F8" w14:textId="71D7AE50" w:rsidR="002D0619" w:rsidRPr="002D0619" w:rsidRDefault="005A5651" w:rsidP="002D0619">
      <w:pPr>
        <w:pStyle w:val="BodyText"/>
        <w:ind w:firstLine="540"/>
      </w:pPr>
      <w:del w:id="191" w:author="Zayra Lobo" w:date="2016-12-09T23:19:00Z">
        <w:r w:rsidDel="000C0D4F">
          <w:delText>During the Fall semester, the team decided not to use t</w:delText>
        </w:r>
        <w:r w:rsidR="00790446" w:rsidDel="000C0D4F">
          <w:delText>he</w:delText>
        </w:r>
      </w:del>
      <w:ins w:id="192" w:author="Zayra Lobo" w:date="2016-12-09T23:19:00Z">
        <w:r w:rsidR="000C0D4F">
          <w:t>The</w:t>
        </w:r>
      </w:ins>
      <w:r w:rsidR="00790446">
        <w:t xml:space="preserve"> OptiTrack vision</w:t>
      </w:r>
      <w:r>
        <w:t xml:space="preserve"> system</w:t>
      </w:r>
      <w:r w:rsidR="00790446">
        <w:t xml:space="preserve"> </w:t>
      </w:r>
      <w:ins w:id="193" w:author="Zayra Lobo" w:date="2016-12-09T23:20:00Z">
        <w:r w:rsidR="000C0D4F">
          <w:t xml:space="preserve">will not be used </w:t>
        </w:r>
      </w:ins>
      <w:r w:rsidR="00790446">
        <w:t xml:space="preserve">as an “onboard” sensor to input sensor values to the SSE. Instead, </w:t>
      </w:r>
      <w:del w:id="194" w:author="Zayra Lobo" w:date="2016-12-09T23:20:00Z">
        <w:r w:rsidR="00790446" w:rsidDel="00B6290D">
          <w:delText>t</w:delText>
        </w:r>
        <w:r w:rsidR="000440D9" w:rsidDel="00B6290D">
          <w:delText xml:space="preserve">he team </w:delText>
        </w:r>
        <w:r w:rsidDel="00B6290D">
          <w:delText>plans to</w:delText>
        </w:r>
        <w:r w:rsidR="000440D9" w:rsidDel="00B6290D">
          <w:delText xml:space="preserve"> </w:delText>
        </w:r>
        <w:r w:rsidR="00790446" w:rsidDel="00B6290D">
          <w:delText>use</w:delText>
        </w:r>
        <w:r w:rsidR="000440D9" w:rsidDel="00B6290D">
          <w:delText xml:space="preserve"> </w:delText>
        </w:r>
        <w:r w:rsidDel="00B6290D">
          <w:delText xml:space="preserve">the </w:delText>
        </w:r>
        <w:r w:rsidR="000440D9" w:rsidDel="00B6290D">
          <w:delText>camera system</w:delText>
        </w:r>
      </w:del>
      <w:ins w:id="195" w:author="Zayra Lobo" w:date="2016-12-09T23:20:00Z">
        <w:r w:rsidR="00B6290D">
          <w:t>the camera system will be used</w:t>
        </w:r>
      </w:ins>
      <w:r w:rsidR="000440D9">
        <w:t xml:space="preserve"> to determine the true states of the quadrotor</w:t>
      </w:r>
      <w:r w:rsidR="00790446">
        <w:t xml:space="preserve">. In the </w:t>
      </w:r>
      <w:ins w:id="196" w:author="Zayra Lobo" w:date="2016-12-09T23:19:00Z">
        <w:r w:rsidR="000C0D4F">
          <w:t>s</w:t>
        </w:r>
      </w:ins>
      <w:del w:id="197" w:author="Zayra Lobo" w:date="2016-12-09T23:19:00Z">
        <w:r w:rsidR="00790446" w:rsidDel="000C0D4F">
          <w:delText>S</w:delText>
        </w:r>
      </w:del>
      <w:r w:rsidR="00790446">
        <w:t>pring semester</w:t>
      </w:r>
      <w:r>
        <w:t xml:space="preserve">, the </w:t>
      </w:r>
      <w:ins w:id="198" w:author="Zayra Lobo" w:date="2016-12-09T23:21:00Z">
        <w:r w:rsidR="00BC09B4">
          <w:t xml:space="preserve">OptitTrack system may be used to </w:t>
        </w:r>
      </w:ins>
      <w:ins w:id="199" w:author="Zayra Lobo" w:date="2016-12-09T23:22:00Z">
        <w:r w:rsidR="00BC09B4">
          <w:t xml:space="preserve">send </w:t>
        </w:r>
      </w:ins>
      <w:del w:id="200" w:author="Zayra Lobo" w:date="2016-12-09T23:22:00Z">
        <w:r w:rsidDel="00BC09B4">
          <w:delText>team may explore the</w:delText>
        </w:r>
        <w:r w:rsidR="00790446" w:rsidDel="00BC09B4">
          <w:delText xml:space="preserve"> possibility </w:delText>
        </w:r>
        <w:r w:rsidDel="00BC09B4">
          <w:delText xml:space="preserve">of sending </w:delText>
        </w:r>
      </w:del>
      <w:r w:rsidR="000440D9">
        <w:t xml:space="preserve">position measurements </w:t>
      </w:r>
      <w:del w:id="201" w:author="Zayra Lobo" w:date="2016-12-09T23:22:00Z">
        <w:r w:rsidDel="00BC09B4">
          <w:delText xml:space="preserve">from the OptiTrack system </w:delText>
        </w:r>
      </w:del>
      <w:r w:rsidR="000440D9">
        <w:t>to the Jetson TK1.</w:t>
      </w:r>
    </w:p>
    <w:p w14:paraId="54514767" w14:textId="4F60B191" w:rsidR="00023C8D" w:rsidRDefault="00644D2B" w:rsidP="000A477A">
      <w:pPr>
        <w:pStyle w:val="Heading2"/>
      </w:pPr>
      <w:bookmarkStart w:id="202" w:name="_Toc468639748"/>
      <w:r>
        <w:t>SSE</w:t>
      </w:r>
      <w:r w:rsidR="00023C8D">
        <w:t xml:space="preserve"> algorithm</w:t>
      </w:r>
      <w:bookmarkEnd w:id="202"/>
    </w:p>
    <w:p w14:paraId="3A4EB235" w14:textId="421B9AE7" w:rsidR="00644D2B" w:rsidRDefault="00644D2B" w:rsidP="00644D2B">
      <w:pPr>
        <w:pStyle w:val="BodyText"/>
        <w:ind w:firstLine="540"/>
      </w:pPr>
      <w:r>
        <w:t>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w:t>
      </w:r>
      <w:r w:rsidR="00216E49">
        <w:t xml:space="preserve"> </w:t>
      </w:r>
      <w:r w:rsidR="00216E49">
        <w:fldChar w:fldCharType="begin"/>
      </w:r>
      <w:r w:rsidR="00E155DC">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E155DC" w:rsidRPr="00E155DC">
        <w:t>[4]</w:t>
      </w:r>
      <w:r w:rsidR="00216E49">
        <w:fldChar w:fldCharType="end"/>
      </w:r>
      <w:r>
        <w:t>. The other algorithm uses Satisfiability Modulo Theory to perform state estimation on nonlinear systems</w:t>
      </w:r>
      <w:r w:rsidR="00216E49">
        <w:t xml:space="preserve"> </w:t>
      </w:r>
      <w:r w:rsidR="00216E49">
        <w:fldChar w:fldCharType="begin"/>
      </w:r>
      <w:r w:rsidR="00E155DC">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216E49">
        <w:fldChar w:fldCharType="separate"/>
      </w:r>
      <w:r w:rsidR="00E155DC" w:rsidRPr="00E155DC">
        <w:t>[5]</w:t>
      </w:r>
      <w:r w:rsidR="00216E49">
        <w:fldChar w:fldCharType="end"/>
      </w:r>
      <w:r>
        <w:t xml:space="preserve">. </w:t>
      </w:r>
      <w:r w:rsidR="00216E49">
        <w:t>The team decided to use the convex algorithm because of previous coursework and familiarity with state space control, but b</w:t>
      </w:r>
      <w:r>
        <w:t xml:space="preserve">oth algorithms will </w:t>
      </w:r>
      <w:r w:rsidR="00216E49">
        <w:t xml:space="preserve">still </w:t>
      </w:r>
      <w:r>
        <w:t>be described here.</w:t>
      </w:r>
    </w:p>
    <w:p w14:paraId="78176ECC" w14:textId="77777777" w:rsidR="00644D2B" w:rsidRDefault="00644D2B" w:rsidP="00392BFF">
      <w:pPr>
        <w:pStyle w:val="Heading3"/>
      </w:pPr>
      <w:bookmarkStart w:id="203" w:name="_Toc468639749"/>
      <w:r>
        <w:t>Convex Optimization</w:t>
      </w:r>
      <w:bookmarkEnd w:id="203"/>
    </w:p>
    <w:p w14:paraId="1E268EA8" w14:textId="0F783FF4" w:rsidR="00E31FFD" w:rsidRDefault="009F333D" w:rsidP="00E31FFD">
      <w:pPr>
        <w:pStyle w:val="BodyText"/>
        <w:ind w:firstLine="540"/>
      </w:pPr>
      <w:r>
        <w:rPr>
          <w:noProof/>
        </w:rPr>
        <w:drawing>
          <wp:anchor distT="0" distB="0" distL="114300" distR="114300" simplePos="0" relativeHeight="251686400" behindDoc="0" locked="0" layoutInCell="1" allowOverlap="1" wp14:anchorId="5AF14ED3" wp14:editId="20C44483">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rsidR="00644D2B">
        <w:t>This secure state estimation algorithm is presented in</w:t>
      </w:r>
      <w:r>
        <w:t xml:space="preserve"> Equation </w:t>
      </w:r>
      <w:r w:rsidR="00E31FFD">
        <w:fldChar w:fldCharType="begin"/>
      </w:r>
      <w:r w:rsidR="00E31FFD">
        <w:instrText xml:space="preserve"> REF _Ref468609268 \h </w:instrText>
      </w:r>
      <w:r w:rsidR="00E31FFD">
        <w:fldChar w:fldCharType="separate"/>
      </w:r>
      <w:r w:rsidR="0018091C" w:rsidRPr="009F333D">
        <w:t>(</w:t>
      </w:r>
      <w:r w:rsidR="0018091C">
        <w:rPr>
          <w:noProof/>
        </w:rPr>
        <w:t>1</w:t>
      </w:r>
      <w:r w:rsidR="0018091C" w:rsidRPr="009F333D">
        <w:t>)</w:t>
      </w:r>
      <w:r w:rsidR="00E31FFD">
        <w:fldChar w:fldCharType="end"/>
      </w:r>
      <w:r w:rsidR="00644D2B">
        <w:t xml:space="preserve"> as a convex optimization problem:</w:t>
      </w:r>
    </w:p>
    <w:p w14:paraId="177F760E" w14:textId="7C06F1F5" w:rsidR="00644D2B" w:rsidRDefault="009F333D" w:rsidP="00E31FFD">
      <w:pPr>
        <w:jc w:val="right"/>
      </w:pPr>
      <w:bookmarkStart w:id="204" w:name="_Ref468609268"/>
      <w:r w:rsidRPr="009F333D">
        <w:t>(</w:t>
      </w:r>
      <w:fldSimple w:instr=" SEQ Equation \* ARABIC ">
        <w:r w:rsidR="0018091C">
          <w:rPr>
            <w:noProof/>
          </w:rPr>
          <w:t>1</w:t>
        </w:r>
      </w:fldSimple>
      <w:r w:rsidRPr="009F333D">
        <w:t>)</w:t>
      </w:r>
      <w:bookmarkEnd w:id="204"/>
    </w:p>
    <w:p w14:paraId="212941B9" w14:textId="77777777" w:rsidR="00E31FFD" w:rsidRDefault="00E31FFD" w:rsidP="009F333D">
      <w:pPr>
        <w:pStyle w:val="BodyText"/>
      </w:pPr>
    </w:p>
    <w:p w14:paraId="386BA87D" w14:textId="4C0484A3" w:rsidR="00644D2B" w:rsidRDefault="00644D2B" w:rsidP="009F333D">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w:t>
      </w:r>
      <w:r w:rsidR="009F333D">
        <w:t xml:space="preserve">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w:t>
      </w:r>
      <w:r w:rsidR="00216E49">
        <w:t>contains</w:t>
      </w:r>
      <w:r>
        <w:t xml:space="preserve">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w:t>
      </w:r>
      <w:r w:rsidR="00216E49">
        <w:t xml:space="preserve">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rsidR="00216E49">
        <w:t xml:space="preserve">, where </w:t>
      </w:r>
      <m:oMath>
        <m:r>
          <w:rPr>
            <w:rFonts w:ascii="Cambria Math" w:hAnsi="Cambria Math"/>
          </w:rPr>
          <m:t>B</m:t>
        </m:r>
      </m:oMath>
      <w:r w:rsidR="00216E49">
        <w:t xml:space="preserve"> is one of the system matrices</w:t>
      </w:r>
      <w:r>
        <w:t xml:space="preserv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rsidR="00216E49">
        <w:t xml:space="preserve"> </w:t>
      </w:r>
      <w:r w:rsidR="00216E49">
        <w:fldChar w:fldCharType="begin"/>
      </w:r>
      <w:r w:rsidR="00E155DC">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E155DC" w:rsidRPr="00E155DC">
        <w:t>[4]</w:t>
      </w:r>
      <w:r w:rsidR="00216E49">
        <w:fldChar w:fldCharType="end"/>
      </w:r>
      <w:r>
        <w:t>.</w:t>
      </w:r>
    </w:p>
    <w:p w14:paraId="152B995B" w14:textId="5D04994D" w:rsidR="00644D2B" w:rsidRDefault="00644D2B" w:rsidP="00392BFF">
      <w:pPr>
        <w:pStyle w:val="Heading3"/>
      </w:pPr>
      <w:bookmarkStart w:id="205" w:name="_Toc468639750"/>
      <w:r>
        <w:t>Satisfiability Modulo Theory</w:t>
      </w:r>
      <w:bookmarkEnd w:id="205"/>
    </w:p>
    <w:p w14:paraId="549DC1CF" w14:textId="0528AC81" w:rsidR="00644D2B" w:rsidRDefault="00BB3FB7" w:rsidP="00BB3FB7">
      <w:pPr>
        <w:pStyle w:val="BodyText"/>
        <w:ind w:firstLine="540"/>
      </w:pPr>
      <w:r>
        <w:rPr>
          <w:noProof/>
        </w:rPr>
        <w:drawing>
          <wp:anchor distT="0" distB="0" distL="114300" distR="114300" simplePos="0" relativeHeight="251703808" behindDoc="0" locked="0" layoutInCell="1" allowOverlap="1" wp14:anchorId="7EE1C66A" wp14:editId="7BC3F8F3">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8075" cy="495300"/>
                    </a:xfrm>
                    <a:prstGeom prst="rect">
                      <a:avLst/>
                    </a:prstGeom>
                  </pic:spPr>
                </pic:pic>
              </a:graphicData>
            </a:graphic>
          </wp:anchor>
        </w:drawing>
      </w:r>
      <w:r w:rsidR="00644D2B">
        <w:t>The other state estimation algorithm is formulated in</w:t>
      </w:r>
      <w:r>
        <w:t xml:space="preserve"> Equation </w:t>
      </w:r>
      <w:r>
        <w:fldChar w:fldCharType="begin"/>
      </w:r>
      <w:r>
        <w:instrText xml:space="preserve"> REF _Ref468609690 \h </w:instrText>
      </w:r>
      <w:r>
        <w:fldChar w:fldCharType="separate"/>
      </w:r>
      <w:r w:rsidR="0018091C">
        <w:t>(</w:t>
      </w:r>
      <w:r w:rsidR="0018091C">
        <w:rPr>
          <w:noProof/>
        </w:rPr>
        <w:t>2</w:t>
      </w:r>
      <w:r w:rsidR="0018091C">
        <w:t>)</w:t>
      </w:r>
      <w:r>
        <w:fldChar w:fldCharType="end"/>
      </w:r>
      <w:r w:rsidR="00644D2B">
        <w:t xml:space="preserve"> as a Boolean equality:</w:t>
      </w:r>
    </w:p>
    <w:p w14:paraId="2F1B6A50" w14:textId="0FC4AD05" w:rsidR="00BB3FB7" w:rsidRDefault="00BB3FB7" w:rsidP="00BB3FB7">
      <w:pPr>
        <w:jc w:val="right"/>
      </w:pPr>
      <w:bookmarkStart w:id="206" w:name="_Ref468609690"/>
      <w:r>
        <w:t>(</w:t>
      </w:r>
      <w:fldSimple w:instr=" SEQ Equation \* ARABIC ">
        <w:r w:rsidR="0018091C">
          <w:rPr>
            <w:noProof/>
          </w:rPr>
          <w:t>2</w:t>
        </w:r>
      </w:fldSimple>
      <w:r>
        <w:t>)</w:t>
      </w:r>
      <w:bookmarkEnd w:id="206"/>
    </w:p>
    <w:p w14:paraId="70B2E936" w14:textId="77777777" w:rsidR="00BB3FB7" w:rsidRDefault="00BB3FB7" w:rsidP="00644D2B">
      <w:pPr>
        <w:pStyle w:val="BodyText"/>
      </w:pPr>
    </w:p>
    <w:p w14:paraId="4B88DE5E" w14:textId="79F7499E" w:rsidR="00644D2B" w:rsidRPr="00644D2B" w:rsidRDefault="00644D2B" w:rsidP="00644D2B">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rsidR="00E155DC">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00E155DC" w:rsidRPr="00E155DC">
        <w:t>[5]</w:t>
      </w:r>
      <w:r>
        <w:fldChar w:fldCharType="end"/>
      </w:r>
      <w:r>
        <w:t>.</w:t>
      </w:r>
    </w:p>
    <w:p w14:paraId="1B0BE5C1" w14:textId="5353E81A" w:rsidR="00023C8D" w:rsidRDefault="00023C8D" w:rsidP="000A477A">
      <w:pPr>
        <w:pStyle w:val="Heading2"/>
      </w:pPr>
      <w:bookmarkStart w:id="207" w:name="_Toc468639751"/>
      <w:r>
        <w:lastRenderedPageBreak/>
        <w:t>Hardware</w:t>
      </w:r>
      <w:bookmarkEnd w:id="207"/>
    </w:p>
    <w:p w14:paraId="54FC2268" w14:textId="46CFFD6B" w:rsidR="003F1C0C" w:rsidRPr="003F1C0C" w:rsidRDefault="00C04ED1" w:rsidP="00020E88">
      <w:pPr>
        <w:pStyle w:val="BodyText"/>
        <w:ind w:firstLine="540"/>
      </w:pPr>
      <w:r>
        <w:t xml:space="preserve">This section details the flight hardware </w:t>
      </w:r>
      <w:del w:id="208" w:author="Zayra Lobo" w:date="2016-12-09T23:22:00Z">
        <w:r w:rsidDel="00294BA7">
          <w:delText>the team is considering</w:delText>
        </w:r>
      </w:del>
      <w:ins w:id="209" w:author="Zayra Lobo" w:date="2016-12-09T23:22:00Z">
        <w:r w:rsidR="00294BA7">
          <w:t>that was considered</w:t>
        </w:r>
      </w:ins>
      <w:r>
        <w:t xml:space="preserve"> for purchase, including the quadrotor frame, onboard computer, and flight controller.</w:t>
      </w:r>
    </w:p>
    <w:p w14:paraId="28238194" w14:textId="4D0A93DD" w:rsidR="00023C8D" w:rsidRDefault="00023C8D" w:rsidP="00392BFF">
      <w:pPr>
        <w:pStyle w:val="Heading3"/>
      </w:pPr>
      <w:bookmarkStart w:id="210" w:name="_Toc468639752"/>
      <w:r>
        <w:t>Quadrotor</w:t>
      </w:r>
      <w:bookmarkEnd w:id="210"/>
    </w:p>
    <w:p w14:paraId="088BFE8B" w14:textId="3400F01E" w:rsidR="00384747" w:rsidRPr="00F519A4" w:rsidRDefault="00541548" w:rsidP="00A91FD3">
      <w:pPr>
        <w:pStyle w:val="p1"/>
        <w:spacing w:line="480" w:lineRule="auto"/>
        <w:ind w:firstLine="540"/>
        <w:jc w:val="both"/>
        <w:rPr>
          <w:sz w:val="24"/>
          <w:szCs w:val="24"/>
        </w:rPr>
      </w:pPr>
      <w:ins w:id="211" w:author="Zayra Lobo" w:date="2016-12-09T23:24:00Z">
        <w:r>
          <w:rPr>
            <w:sz w:val="24"/>
            <w:szCs w:val="24"/>
          </w:rPr>
          <w:t xml:space="preserve">A </w:t>
        </w:r>
      </w:ins>
      <w:del w:id="212" w:author="Zayra Lobo" w:date="2016-12-09T23:24:00Z">
        <w:r w:rsidR="00384747" w:rsidRPr="00392BFF" w:rsidDel="00541548">
          <w:rPr>
            <w:sz w:val="24"/>
            <w:szCs w:val="24"/>
          </w:rPr>
          <w:delText xml:space="preserve">The team needs a </w:delText>
        </w:r>
      </w:del>
      <w:r w:rsidR="00384747" w:rsidRPr="00392BFF">
        <w:rPr>
          <w:sz w:val="24"/>
          <w:szCs w:val="24"/>
        </w:rPr>
        <w:t xml:space="preserve">quadrotor </w:t>
      </w:r>
      <w:ins w:id="213" w:author="Zayra Lobo" w:date="2016-12-09T23:24:00Z">
        <w:r>
          <w:rPr>
            <w:sz w:val="24"/>
            <w:szCs w:val="24"/>
          </w:rPr>
          <w:t xml:space="preserve">frame </w:t>
        </w:r>
      </w:ins>
      <w:r w:rsidR="00384747" w:rsidRPr="00392BFF">
        <w:rPr>
          <w:sz w:val="24"/>
          <w:szCs w:val="24"/>
        </w:rPr>
        <w:t xml:space="preserve">that is </w:t>
      </w:r>
      <w:ins w:id="214" w:author="Zayra Lobo" w:date="2016-12-09T23:25:00Z">
        <w:r w:rsidR="00B90464" w:rsidRPr="00392BFF">
          <w:rPr>
            <w:sz w:val="24"/>
            <w:szCs w:val="24"/>
          </w:rPr>
          <w:t>customizable</w:t>
        </w:r>
        <w:r w:rsidR="00B90464">
          <w:rPr>
            <w:sz w:val="24"/>
            <w:szCs w:val="24"/>
          </w:rPr>
          <w:t xml:space="preserve"> and </w:t>
        </w:r>
      </w:ins>
      <w:del w:id="215" w:author="Zayra Lobo" w:date="2016-12-09T23:24:00Z">
        <w:r w:rsidR="00384747" w:rsidRPr="00392BFF" w:rsidDel="00752B0F">
          <w:rPr>
            <w:sz w:val="24"/>
            <w:szCs w:val="24"/>
          </w:rPr>
          <w:delText xml:space="preserve">lightweight </w:delText>
        </w:r>
      </w:del>
      <w:ins w:id="216" w:author="Zayra Lobo" w:date="2016-12-09T23:24:00Z">
        <w:r w:rsidR="00752B0F">
          <w:rPr>
            <w:sz w:val="24"/>
            <w:szCs w:val="24"/>
          </w:rPr>
          <w:t>as light as possible</w:t>
        </w:r>
      </w:ins>
      <w:del w:id="217" w:author="Zayra Lobo" w:date="2016-12-09T23:25:00Z">
        <w:r w:rsidR="00384747" w:rsidRPr="00392BFF" w:rsidDel="00B90464">
          <w:rPr>
            <w:sz w:val="24"/>
            <w:szCs w:val="24"/>
          </w:rPr>
          <w:delText>and</w:delText>
        </w:r>
      </w:del>
      <w:r w:rsidR="00384747" w:rsidRPr="00392BFF">
        <w:rPr>
          <w:sz w:val="24"/>
          <w:szCs w:val="24"/>
        </w:rPr>
        <w:t xml:space="preserve"> </w:t>
      </w:r>
      <w:del w:id="218" w:author="Zayra Lobo" w:date="2016-12-09T23:25:00Z">
        <w:r w:rsidR="00384747" w:rsidRPr="00392BFF" w:rsidDel="00B90464">
          <w:rPr>
            <w:sz w:val="24"/>
            <w:szCs w:val="24"/>
          </w:rPr>
          <w:delText xml:space="preserve">customizable </w:delText>
        </w:r>
      </w:del>
      <w:ins w:id="219" w:author="Zayra Lobo" w:date="2016-12-09T23:24:00Z">
        <w:r>
          <w:rPr>
            <w:sz w:val="24"/>
            <w:szCs w:val="24"/>
          </w:rPr>
          <w:t xml:space="preserve">is required </w:t>
        </w:r>
      </w:ins>
      <w:r w:rsidR="00384747" w:rsidRPr="00392BFF">
        <w:rPr>
          <w:sz w:val="24"/>
          <w:szCs w:val="24"/>
        </w:rPr>
        <w:t xml:space="preserve">to incorporate the sensors necessary for state estimation. </w:t>
      </w:r>
      <w:del w:id="220" w:author="Zayra Lobo" w:date="2016-12-09T23:26:00Z">
        <w:r w:rsidR="00384747" w:rsidRPr="00392BFF" w:rsidDel="00D6784B">
          <w:rPr>
            <w:sz w:val="24"/>
            <w:szCs w:val="24"/>
          </w:rPr>
          <w:delText xml:space="preserve">The team also </w:delText>
        </w:r>
        <w:r w:rsidR="00C57CDB" w:rsidDel="00D6784B">
          <w:rPr>
            <w:sz w:val="24"/>
            <w:szCs w:val="24"/>
          </w:rPr>
          <w:delText>must</w:delText>
        </w:r>
        <w:r w:rsidR="00384747" w:rsidRPr="00392BFF" w:rsidDel="00D6784B">
          <w:rPr>
            <w:sz w:val="24"/>
            <w:szCs w:val="24"/>
          </w:rPr>
          <w:delText xml:space="preserve"> be able to simulate </w:delText>
        </w:r>
      </w:del>
      <w:ins w:id="221" w:author="Zayra Lobo" w:date="2016-12-09T23:26:00Z">
        <w:r w:rsidR="00D6784B">
          <w:rPr>
            <w:sz w:val="24"/>
            <w:szCs w:val="24"/>
          </w:rPr>
          <w:t>D</w:t>
        </w:r>
      </w:ins>
      <w:del w:id="222" w:author="Zayra Lobo" w:date="2016-12-09T23:26:00Z">
        <w:r w:rsidR="00384747" w:rsidRPr="00392BFF" w:rsidDel="00D6784B">
          <w:rPr>
            <w:sz w:val="24"/>
            <w:szCs w:val="24"/>
          </w:rPr>
          <w:delText>d</w:delText>
        </w:r>
      </w:del>
      <w:r w:rsidR="00384747" w:rsidRPr="00392BFF">
        <w:rPr>
          <w:sz w:val="24"/>
          <w:szCs w:val="24"/>
        </w:rPr>
        <w:t xml:space="preserve">ifferent sensor outputs </w:t>
      </w:r>
      <w:ins w:id="223" w:author="Zayra Lobo" w:date="2016-12-09T23:26:00Z">
        <w:r w:rsidR="00D6784B">
          <w:rPr>
            <w:sz w:val="24"/>
            <w:szCs w:val="24"/>
          </w:rPr>
          <w:t xml:space="preserve">must able be simulated </w:t>
        </w:r>
      </w:ins>
      <w:r w:rsidR="00384747" w:rsidRPr="00392BFF">
        <w:rPr>
          <w:sz w:val="24"/>
          <w:szCs w:val="24"/>
        </w:rPr>
        <w:t xml:space="preserve">to test how the estimator responds to faulty inputs. The </w:t>
      </w:r>
      <w:r w:rsidR="00C57CDB">
        <w:rPr>
          <w:sz w:val="24"/>
          <w:szCs w:val="24"/>
        </w:rPr>
        <w:t>NG</w:t>
      </w:r>
      <w:r w:rsidR="00384747" w:rsidRPr="00392BFF">
        <w:rPr>
          <w:sz w:val="24"/>
          <w:szCs w:val="24"/>
        </w:rPr>
        <w:t xml:space="preserve"> </w:t>
      </w:r>
      <w:r w:rsidR="00384747" w:rsidRPr="00F519A4">
        <w:rPr>
          <w:sz w:val="24"/>
          <w:szCs w:val="24"/>
        </w:rPr>
        <w:t>liaisons suggest</w:t>
      </w:r>
      <w:ins w:id="224" w:author="Zayra Lobo" w:date="2016-12-09T23:25:00Z">
        <w:r w:rsidR="00D751E6">
          <w:rPr>
            <w:sz w:val="24"/>
            <w:szCs w:val="24"/>
          </w:rPr>
          <w:t>ed</w:t>
        </w:r>
      </w:ins>
      <w:del w:id="225" w:author="Zayra Lobo" w:date="2016-12-09T23:25:00Z">
        <w:r w:rsidR="00384747" w:rsidRPr="00F519A4" w:rsidDel="00D751E6">
          <w:rPr>
            <w:sz w:val="24"/>
            <w:szCs w:val="24"/>
          </w:rPr>
          <w:delText>ing</w:delText>
        </w:r>
      </w:del>
      <w:r w:rsidR="00384747" w:rsidRPr="00F519A4">
        <w:rPr>
          <w:sz w:val="24"/>
          <w:szCs w:val="24"/>
        </w:rPr>
        <w:t xml:space="preserve"> buying the QAV400 Quadrotor frame shown in</w:t>
      </w:r>
      <w:r w:rsidR="00604C56" w:rsidRPr="00F519A4">
        <w:rPr>
          <w:sz w:val="24"/>
          <w:szCs w:val="24"/>
        </w:rPr>
        <w:t xml:space="preserve"> </w:t>
      </w:r>
      <w:r w:rsidR="00E273D8" w:rsidRPr="00F519A4">
        <w:rPr>
          <w:sz w:val="24"/>
          <w:szCs w:val="24"/>
        </w:rPr>
        <w:fldChar w:fldCharType="begin"/>
      </w:r>
      <w:r w:rsidR="00E273D8" w:rsidRPr="00F519A4">
        <w:rPr>
          <w:sz w:val="24"/>
          <w:szCs w:val="24"/>
        </w:rPr>
        <w:instrText xml:space="preserve"> REF _Ref468192111 \h </w:instrText>
      </w:r>
      <w:r w:rsidR="00604C56" w:rsidRPr="00F519A4">
        <w:rPr>
          <w:sz w:val="24"/>
          <w:szCs w:val="24"/>
        </w:rPr>
        <w:instrText xml:space="preserve"> \* MERGEFORMAT </w:instrText>
      </w:r>
      <w:r w:rsidR="00E273D8" w:rsidRPr="00F519A4">
        <w:rPr>
          <w:sz w:val="24"/>
          <w:szCs w:val="24"/>
        </w:rPr>
      </w:r>
      <w:r w:rsidR="00E273D8" w:rsidRPr="00F519A4">
        <w:rPr>
          <w:sz w:val="24"/>
          <w:szCs w:val="24"/>
        </w:rPr>
        <w:fldChar w:fldCharType="separate"/>
      </w:r>
      <w:r w:rsidR="0018091C" w:rsidRPr="0018091C">
        <w:rPr>
          <w:sz w:val="24"/>
          <w:szCs w:val="24"/>
        </w:rPr>
        <w:t xml:space="preserve">Figure </w:t>
      </w:r>
      <w:r w:rsidR="0018091C" w:rsidRPr="0018091C">
        <w:rPr>
          <w:noProof/>
          <w:sz w:val="24"/>
          <w:szCs w:val="24"/>
        </w:rPr>
        <w:t>1</w:t>
      </w:r>
      <w:r w:rsidR="00E273D8" w:rsidRPr="00F519A4">
        <w:rPr>
          <w:sz w:val="24"/>
          <w:szCs w:val="24"/>
        </w:rPr>
        <w:fldChar w:fldCharType="end"/>
      </w:r>
      <w:r w:rsidR="00384747" w:rsidRPr="00F519A4">
        <w:rPr>
          <w:sz w:val="24"/>
          <w:szCs w:val="24"/>
        </w:rPr>
        <w:t>.</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3C03C6AF" w:rsidR="00384747" w:rsidRDefault="00E273D8" w:rsidP="006A3B50">
      <w:pPr>
        <w:pStyle w:val="Caption"/>
      </w:pPr>
      <w:bookmarkStart w:id="226" w:name="_Ref468192111"/>
      <w:r>
        <w:t xml:space="preserve">Figure </w:t>
      </w:r>
      <w:fldSimple w:instr=" SEQ Figure \* ARABIC ">
        <w:r w:rsidR="0018091C">
          <w:rPr>
            <w:noProof/>
          </w:rPr>
          <w:t>1</w:t>
        </w:r>
      </w:fldSimple>
      <w:bookmarkEnd w:id="226"/>
      <w:r>
        <w:t xml:space="preserve"> | Quadrotor QAV400 Frame</w:t>
      </w:r>
      <w:r w:rsidR="007E00A6">
        <w:t xml:space="preserve"> </w:t>
      </w:r>
      <w:r w:rsidR="007E00A6">
        <w:fldChar w:fldCharType="begin"/>
      </w:r>
      <w:r w:rsidR="00E155DC">
        <w:instrText xml:space="preserve"> ADDIN ZOTERO_ITEM CSL_CITATION {"citationID":"1vucebs1j","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E155DC" w:rsidRPr="00E155DC">
        <w:t>[8]</w:t>
      </w:r>
      <w:r w:rsidR="007E00A6">
        <w:fldChar w:fldCharType="end"/>
      </w:r>
    </w:p>
    <w:p w14:paraId="2BB1F5F9" w14:textId="5159500A" w:rsidR="00F519A4" w:rsidRPr="00F519A4" w:rsidRDefault="00F519A4" w:rsidP="00F519A4">
      <w:pPr>
        <w:pStyle w:val="p1"/>
        <w:spacing w:line="480" w:lineRule="auto"/>
        <w:ind w:firstLine="540"/>
        <w:jc w:val="both"/>
        <w:rPr>
          <w:sz w:val="24"/>
          <w:szCs w:val="24"/>
        </w:rPr>
      </w:pPr>
      <w:commentRangeStart w:id="227"/>
      <w:del w:id="228" w:author="Zayra Lobo" w:date="2016-12-09T23:28:00Z">
        <w:r w:rsidRPr="00F519A4" w:rsidDel="007C3819">
          <w:rPr>
            <w:rStyle w:val="apple-converted-space"/>
            <w:sz w:val="24"/>
            <w:szCs w:val="24"/>
          </w:rPr>
          <w:delText>The team selected this</w:delText>
        </w:r>
      </w:del>
      <w:ins w:id="229" w:author="Zayra Lobo" w:date="2016-12-09T23:28:00Z">
        <w:r w:rsidR="007C3819">
          <w:rPr>
            <w:rStyle w:val="apple-converted-space"/>
            <w:sz w:val="24"/>
            <w:szCs w:val="24"/>
          </w:rPr>
          <w:t>This</w:t>
        </w:r>
      </w:ins>
      <w:r w:rsidRPr="00F519A4">
        <w:rPr>
          <w:rStyle w:val="apple-converted-space"/>
          <w:sz w:val="24"/>
          <w:szCs w:val="24"/>
        </w:rPr>
        <w:t xml:space="preserve"> quadrotor frame </w:t>
      </w:r>
      <w:ins w:id="230" w:author="Zayra Lobo" w:date="2016-12-09T23:28:00Z">
        <w:r w:rsidR="007C3819">
          <w:rPr>
            <w:rStyle w:val="apple-converted-space"/>
            <w:sz w:val="24"/>
            <w:szCs w:val="24"/>
          </w:rPr>
          <w:t xml:space="preserve">was selected </w:t>
        </w:r>
      </w:ins>
      <w:r w:rsidRPr="00F519A4">
        <w:rPr>
          <w:rStyle w:val="apple-converted-space"/>
          <w:sz w:val="24"/>
          <w:szCs w:val="24"/>
        </w:rPr>
        <w:t xml:space="preserve">primarily because of the recommendation of </w:t>
      </w:r>
      <w:r w:rsidR="00C57CDB">
        <w:rPr>
          <w:rStyle w:val="apple-converted-space"/>
          <w:sz w:val="24"/>
          <w:szCs w:val="24"/>
        </w:rPr>
        <w:t>the team’s</w:t>
      </w:r>
      <w:r w:rsidRPr="00F519A4">
        <w:rPr>
          <w:rStyle w:val="apple-converted-space"/>
          <w:sz w:val="24"/>
          <w:szCs w:val="24"/>
        </w:rPr>
        <w:t xml:space="preserve"> liaisons at </w:t>
      </w:r>
      <w:r w:rsidR="00C57CDB">
        <w:rPr>
          <w:rStyle w:val="apple-converted-space"/>
          <w:sz w:val="24"/>
          <w:szCs w:val="24"/>
        </w:rPr>
        <w:t>Northrop</w:t>
      </w:r>
      <w:r w:rsidRPr="00F519A4">
        <w:rPr>
          <w:rStyle w:val="apple-converted-space"/>
          <w:sz w:val="24"/>
          <w:szCs w:val="24"/>
        </w:rPr>
        <w:t xml:space="preserve">. </w:t>
      </w:r>
      <w:commentRangeEnd w:id="227"/>
      <w:r w:rsidR="00DE1376">
        <w:rPr>
          <w:rStyle w:val="CommentReference"/>
          <w:rFonts w:eastAsia="Times New Roman"/>
        </w:rPr>
        <w:commentReference w:id="227"/>
      </w:r>
      <w:r w:rsidRPr="00F519A4">
        <w:rPr>
          <w:rStyle w:val="apple-converted-space"/>
          <w:sz w:val="24"/>
          <w:szCs w:val="24"/>
        </w:rPr>
        <w:t xml:space="preserve">Because of the success that the R&amp;D team has had with the QAV400, </w:t>
      </w:r>
      <w:del w:id="231" w:author="Zayra Lobo" w:date="2016-12-09T23:30:00Z">
        <w:r w:rsidRPr="00F519A4" w:rsidDel="00AD3BCC">
          <w:rPr>
            <w:rStyle w:val="apple-converted-space"/>
            <w:sz w:val="24"/>
            <w:szCs w:val="24"/>
          </w:rPr>
          <w:delText xml:space="preserve">the team was confident in </w:delText>
        </w:r>
      </w:del>
      <w:r w:rsidRPr="00F519A4">
        <w:rPr>
          <w:rStyle w:val="apple-converted-space"/>
          <w:sz w:val="24"/>
          <w:szCs w:val="24"/>
        </w:rPr>
        <w:t>this selection of the quadrotor frame</w:t>
      </w:r>
      <w:ins w:id="232" w:author="Zayra Lobo" w:date="2016-12-09T23:30:00Z">
        <w:r w:rsidR="00AD3BCC">
          <w:rPr>
            <w:rStyle w:val="apple-converted-space"/>
            <w:sz w:val="24"/>
            <w:szCs w:val="24"/>
          </w:rPr>
          <w:t xml:space="preserve"> was made confidently</w:t>
        </w:r>
      </w:ins>
      <w:r w:rsidRPr="00F519A4">
        <w:rPr>
          <w:rStyle w:val="apple-converted-space"/>
          <w:sz w:val="24"/>
          <w:szCs w:val="24"/>
        </w:rPr>
        <w:t xml:space="preserve">. </w:t>
      </w:r>
      <w:del w:id="233" w:author="Zayra Lobo" w:date="2016-12-09T23:31:00Z">
        <w:r w:rsidR="00C57CDB" w:rsidDel="008601D7">
          <w:rPr>
            <w:rStyle w:val="apple-converted-space"/>
            <w:sz w:val="24"/>
            <w:szCs w:val="24"/>
          </w:rPr>
          <w:delText xml:space="preserve">After research into other quadrotor options, </w:delText>
        </w:r>
        <w:r w:rsidRPr="00F519A4" w:rsidDel="00F13096">
          <w:rPr>
            <w:rStyle w:val="apple-converted-space"/>
            <w:sz w:val="24"/>
            <w:szCs w:val="24"/>
          </w:rPr>
          <w:delText>the team determined that</w:delText>
        </w:r>
        <w:r w:rsidRPr="00F519A4" w:rsidDel="008601D7">
          <w:rPr>
            <w:rStyle w:val="apple-converted-space"/>
            <w:sz w:val="24"/>
            <w:szCs w:val="24"/>
          </w:rPr>
          <w:delText xml:space="preserve"> </w:delText>
        </w:r>
      </w:del>
      <w:ins w:id="234" w:author="Zayra Lobo" w:date="2016-12-09T23:31:00Z">
        <w:r w:rsidR="008601D7">
          <w:rPr>
            <w:rStyle w:val="apple-converted-space"/>
            <w:sz w:val="24"/>
            <w:szCs w:val="24"/>
          </w:rPr>
          <w:t xml:space="preserve">Research into other quadrotor options revealed that </w:t>
        </w:r>
      </w:ins>
      <w:r w:rsidRPr="00F519A4">
        <w:rPr>
          <w:rStyle w:val="apple-converted-space"/>
          <w:sz w:val="24"/>
          <w:szCs w:val="24"/>
        </w:rPr>
        <w:t xml:space="preserve">the integration of motors with the frame by the manufacturer would speed up the process of </w:t>
      </w:r>
      <w:r w:rsidR="00C57CDB">
        <w:rPr>
          <w:rStyle w:val="apple-converted-space"/>
          <w:sz w:val="24"/>
          <w:szCs w:val="24"/>
        </w:rPr>
        <w:t>quadrotor assembly</w:t>
      </w:r>
      <w:r w:rsidRPr="00F519A4">
        <w:rPr>
          <w:rStyle w:val="apple-converted-space"/>
          <w:sz w:val="24"/>
          <w:szCs w:val="24"/>
        </w:rPr>
        <w:t xml:space="preserve">, and the </w:t>
      </w:r>
      <w:del w:id="235" w:author="Zayra Lobo" w:date="2016-12-09T23:28:00Z">
        <w:r w:rsidRPr="00F519A4" w:rsidDel="007C3819">
          <w:rPr>
            <w:rStyle w:val="apple-converted-space"/>
            <w:sz w:val="24"/>
            <w:szCs w:val="24"/>
          </w:rPr>
          <w:delText xml:space="preserve">customizability </w:delText>
        </w:r>
      </w:del>
      <w:ins w:id="236" w:author="Zayra Lobo" w:date="2016-12-09T23:29:00Z">
        <w:r w:rsidR="00317321">
          <w:rPr>
            <w:rStyle w:val="apple-converted-space"/>
            <w:sz w:val="24"/>
            <w:szCs w:val="24"/>
          </w:rPr>
          <w:t>holes</w:t>
        </w:r>
      </w:ins>
      <w:ins w:id="237" w:author="Zayra Lobo" w:date="2016-12-09T23:28:00Z">
        <w:r w:rsidR="007C3819" w:rsidRPr="00F519A4">
          <w:rPr>
            <w:rStyle w:val="apple-converted-space"/>
            <w:sz w:val="24"/>
            <w:szCs w:val="24"/>
          </w:rPr>
          <w:t xml:space="preserve"> </w:t>
        </w:r>
      </w:ins>
      <w:r w:rsidRPr="00F519A4">
        <w:rPr>
          <w:rStyle w:val="apple-converted-space"/>
          <w:sz w:val="24"/>
          <w:szCs w:val="24"/>
        </w:rPr>
        <w:t>o</w:t>
      </w:r>
      <w:ins w:id="238" w:author="Zayra Lobo" w:date="2016-12-09T23:28:00Z">
        <w:r w:rsidR="007C3819">
          <w:rPr>
            <w:rStyle w:val="apple-converted-space"/>
            <w:sz w:val="24"/>
            <w:szCs w:val="24"/>
          </w:rPr>
          <w:t>n</w:t>
        </w:r>
      </w:ins>
      <w:del w:id="239" w:author="Zayra Lobo" w:date="2016-12-09T23:28:00Z">
        <w:r w:rsidRPr="00F519A4" w:rsidDel="007C3819">
          <w:rPr>
            <w:rStyle w:val="apple-converted-space"/>
            <w:sz w:val="24"/>
            <w:szCs w:val="24"/>
          </w:rPr>
          <w:delText>f</w:delText>
        </w:r>
      </w:del>
      <w:r w:rsidRPr="00F519A4">
        <w:rPr>
          <w:rStyle w:val="apple-converted-space"/>
          <w:sz w:val="24"/>
          <w:szCs w:val="24"/>
        </w:rPr>
        <w:t xml:space="preserve"> the </w:t>
      </w:r>
      <w:r w:rsidR="00C57CDB">
        <w:rPr>
          <w:rStyle w:val="apple-converted-space"/>
          <w:sz w:val="24"/>
          <w:szCs w:val="24"/>
        </w:rPr>
        <w:t>frame</w:t>
      </w:r>
      <w:r w:rsidRPr="00F519A4">
        <w:rPr>
          <w:rStyle w:val="apple-converted-space"/>
          <w:sz w:val="24"/>
          <w:szCs w:val="24"/>
        </w:rPr>
        <w:t xml:space="preserve"> would allow the team to mount sensors, computers, and power sources on </w:t>
      </w:r>
      <w:r w:rsidR="00C57CDB">
        <w:rPr>
          <w:rStyle w:val="apple-converted-space"/>
          <w:sz w:val="24"/>
          <w:szCs w:val="24"/>
        </w:rPr>
        <w:t>the quadrotor</w:t>
      </w:r>
      <w:r w:rsidRPr="00F519A4">
        <w:rPr>
          <w:rStyle w:val="apple-converted-space"/>
          <w:sz w:val="24"/>
          <w:szCs w:val="24"/>
        </w:rPr>
        <w:t>.</w:t>
      </w:r>
    </w:p>
    <w:p w14:paraId="29D76126" w14:textId="6159C128" w:rsidR="00023C8D" w:rsidRPr="00023C8D" w:rsidRDefault="00023C8D" w:rsidP="00392BFF">
      <w:pPr>
        <w:pStyle w:val="Heading3"/>
      </w:pPr>
      <w:bookmarkStart w:id="240" w:name="_Toc468639753"/>
      <w:r>
        <w:lastRenderedPageBreak/>
        <w:t xml:space="preserve">Flight </w:t>
      </w:r>
      <w:r w:rsidR="001F661D">
        <w:t>C</w:t>
      </w:r>
      <w:r>
        <w:t>omputer</w:t>
      </w:r>
      <w:bookmarkEnd w:id="240"/>
    </w:p>
    <w:p w14:paraId="0999A7E5" w14:textId="501768AD"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w:t>
      </w:r>
      <w:del w:id="241" w:author="Zayra Lobo" w:date="2016-12-09T23:33:00Z">
        <w:r w:rsidRPr="00392BFF" w:rsidDel="00486560">
          <w:rPr>
            <w:sz w:val="24"/>
            <w:szCs w:val="24"/>
          </w:rPr>
          <w:delText xml:space="preserve">the team will implement </w:delText>
        </w:r>
      </w:del>
      <w:r w:rsidRPr="00392BFF">
        <w:rPr>
          <w:sz w:val="24"/>
          <w:szCs w:val="24"/>
        </w:rPr>
        <w:t xml:space="preserve">the algorithm </w:t>
      </w:r>
      <w:ins w:id="242" w:author="Zayra Lobo" w:date="2016-12-09T23:33:00Z">
        <w:r w:rsidR="00486560">
          <w:rPr>
            <w:sz w:val="24"/>
            <w:szCs w:val="24"/>
          </w:rPr>
          <w:t xml:space="preserve">will be implemented </w:t>
        </w:r>
      </w:ins>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w:t>
      </w:r>
      <w:r w:rsidR="00C57CDB">
        <w:rPr>
          <w:sz w:val="24"/>
          <w:szCs w:val="24"/>
        </w:rPr>
        <w:t xml:space="preserve"> many ports, including</w:t>
      </w:r>
      <w:r w:rsidR="001F661D" w:rsidRPr="00392BFF">
        <w:rPr>
          <w:sz w:val="24"/>
          <w:szCs w:val="24"/>
        </w:rPr>
        <w:t xml:space="preserve">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C57CDB">
        <w:rPr>
          <w:sz w:val="24"/>
          <w:szCs w:val="24"/>
        </w:rPr>
        <w:t xml:space="preserve">and </w:t>
      </w:r>
      <w:r w:rsidR="001F661D" w:rsidRPr="00392BFF">
        <w:rPr>
          <w:sz w:val="24"/>
          <w:szCs w:val="24"/>
        </w:rPr>
        <w:t>1 SD card reader</w:t>
      </w:r>
      <w:r w:rsidR="00C57CDB">
        <w:rPr>
          <w:sz w:val="24"/>
          <w:szCs w:val="24"/>
        </w:rPr>
        <w:t>. This wide range of input/output capability</w:t>
      </w:r>
      <w:r w:rsidRPr="00392BFF">
        <w:rPr>
          <w:sz w:val="24"/>
          <w:szCs w:val="24"/>
        </w:rPr>
        <w:t xml:space="preserve"> will help the team implement and test different sensors</w:t>
      </w:r>
      <w:r w:rsidR="0026100C">
        <w:rPr>
          <w:sz w:val="24"/>
          <w:szCs w:val="24"/>
        </w:rPr>
        <w:t xml:space="preserve"> </w:t>
      </w:r>
      <w:r w:rsidR="0026100C">
        <w:rPr>
          <w:sz w:val="24"/>
          <w:szCs w:val="24"/>
        </w:rPr>
        <w:fldChar w:fldCharType="begin"/>
      </w:r>
      <w:r w:rsidR="00E155DC">
        <w:rPr>
          <w:sz w:val="24"/>
          <w:szCs w:val="24"/>
        </w:rPr>
        <w:instrText xml:space="preserve"> ADDIN ZOTERO_ITEM CSL_CITATION {"citationID":"2jaqe1lbpd","properties":{"formattedCitation":"[9]","plainCitation":"[9]"},"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E155DC" w:rsidRPr="00E155DC">
        <w:rPr>
          <w:sz w:val="24"/>
        </w:rPr>
        <w:t>[9]</w:t>
      </w:r>
      <w:r w:rsidR="0026100C">
        <w:rPr>
          <w:sz w:val="24"/>
          <w:szCs w:val="24"/>
        </w:rPr>
        <w:fldChar w:fldCharType="end"/>
      </w:r>
      <w:r w:rsidR="0026100C">
        <w:rPr>
          <w:sz w:val="24"/>
          <w:szCs w:val="24"/>
        </w:rPr>
        <w:t>.</w:t>
      </w:r>
    </w:p>
    <w:p w14:paraId="3D8330EB" w14:textId="685E7C82" w:rsidR="00B866EC" w:rsidRPr="0058494F" w:rsidRDefault="00F35DA1" w:rsidP="00A91FD3">
      <w:pPr>
        <w:pStyle w:val="p1"/>
        <w:spacing w:line="480" w:lineRule="auto"/>
        <w:ind w:firstLine="540"/>
        <w:jc w:val="both"/>
        <w:rPr>
          <w:rStyle w:val="apple-converted-space"/>
          <w:sz w:val="24"/>
          <w:szCs w:val="24"/>
        </w:rPr>
      </w:pPr>
      <w:ins w:id="243" w:author="Zayra Lobo" w:date="2016-12-09T23:34:00Z">
        <w:r>
          <w:rPr>
            <w:rStyle w:val="apple-converted-space"/>
            <w:sz w:val="24"/>
            <w:szCs w:val="24"/>
          </w:rPr>
          <w:t xml:space="preserve">The </w:t>
        </w:r>
      </w:ins>
      <w:del w:id="244" w:author="Zayra Lobo" w:date="2016-12-09T23:34:00Z">
        <w:r w:rsidR="001F661D" w:rsidRPr="00392BFF" w:rsidDel="00F35DA1">
          <w:rPr>
            <w:rStyle w:val="apple-converted-space"/>
            <w:sz w:val="24"/>
            <w:szCs w:val="24"/>
          </w:rPr>
          <w:delText xml:space="preserve">The </w:delText>
        </w:r>
        <w:r w:rsidR="00034E1E" w:rsidDel="00F35DA1">
          <w:rPr>
            <w:rStyle w:val="apple-converted-space"/>
            <w:sz w:val="24"/>
            <w:szCs w:val="24"/>
          </w:rPr>
          <w:delText xml:space="preserve">team selected the </w:delText>
        </w:r>
      </w:del>
      <w:r w:rsidR="001F661D" w:rsidRPr="00392BFF">
        <w:rPr>
          <w:rStyle w:val="apple-converted-space"/>
          <w:sz w:val="24"/>
          <w:szCs w:val="24"/>
        </w:rPr>
        <w:t xml:space="preserve">Jetson TK1 </w:t>
      </w:r>
      <w:ins w:id="245" w:author="Zayra Lobo" w:date="2016-12-09T23:34:00Z">
        <w:r>
          <w:rPr>
            <w:rStyle w:val="apple-converted-space"/>
            <w:sz w:val="24"/>
            <w:szCs w:val="24"/>
          </w:rPr>
          <w:t xml:space="preserve">was chosen </w:t>
        </w:r>
      </w:ins>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del w:id="246" w:author="Zayra Lobo" w:date="2016-12-09T23:35:00Z">
        <w:r w:rsidR="001F661D" w:rsidRPr="00392BFF" w:rsidDel="00417E08">
          <w:rPr>
            <w:rStyle w:val="apple-converted-space"/>
            <w:sz w:val="24"/>
            <w:szCs w:val="24"/>
          </w:rPr>
          <w:delText xml:space="preserve">The </w:delText>
        </w:r>
        <w:r w:rsidR="00C57CDB" w:rsidDel="00417E08">
          <w:rPr>
            <w:rStyle w:val="apple-converted-space"/>
            <w:sz w:val="24"/>
            <w:szCs w:val="24"/>
          </w:rPr>
          <w:delText>team also considered the</w:delText>
        </w:r>
      </w:del>
      <w:ins w:id="247" w:author="Zayra Lobo" w:date="2016-12-09T23:35:00Z">
        <w:r w:rsidR="00417E08">
          <w:rPr>
            <w:rStyle w:val="apple-converted-space"/>
            <w:sz w:val="24"/>
            <w:szCs w:val="24"/>
          </w:rPr>
          <w:t>The</w:t>
        </w:r>
      </w:ins>
      <w:r w:rsidR="00C57CDB">
        <w:rPr>
          <w:rStyle w:val="apple-converted-space"/>
          <w:sz w:val="24"/>
          <w:szCs w:val="24"/>
        </w:rPr>
        <w:t xml:space="preserve"> </w:t>
      </w:r>
      <w:r w:rsidR="001F661D" w:rsidRPr="00392BFF">
        <w:rPr>
          <w:rStyle w:val="apple-converted-space"/>
          <w:sz w:val="24"/>
          <w:szCs w:val="24"/>
        </w:rPr>
        <w:t>Nvidia Jetson TX1</w:t>
      </w:r>
      <w:ins w:id="248" w:author="Zayra Lobo" w:date="2016-12-09T23:35:00Z">
        <w:r w:rsidR="00417E08">
          <w:rPr>
            <w:rStyle w:val="apple-converted-space"/>
            <w:sz w:val="24"/>
            <w:szCs w:val="24"/>
          </w:rPr>
          <w:t xml:space="preserve"> was not selected because it </w:t>
        </w:r>
      </w:ins>
      <w:del w:id="249" w:author="Zayra Lobo" w:date="2016-12-09T23:35:00Z">
        <w:r w:rsidR="00C57CDB" w:rsidDel="00417E08">
          <w:rPr>
            <w:rStyle w:val="apple-converted-space"/>
            <w:sz w:val="24"/>
            <w:szCs w:val="24"/>
          </w:rPr>
          <w:delText>, but the TX1</w:delText>
        </w:r>
        <w:r w:rsidR="001F661D" w:rsidRPr="00392BFF" w:rsidDel="00417E08">
          <w:rPr>
            <w:rStyle w:val="apple-converted-space"/>
            <w:sz w:val="24"/>
            <w:szCs w:val="24"/>
          </w:rPr>
          <w:delText xml:space="preserve"> </w:delText>
        </w:r>
      </w:del>
      <w:r w:rsidR="001F661D" w:rsidRPr="00392BFF">
        <w:rPr>
          <w:rStyle w:val="apple-converted-space"/>
          <w:sz w:val="24"/>
          <w:szCs w:val="24"/>
        </w:rPr>
        <w:t>is three times as expensive as the TK1, and th</w:t>
      </w:r>
      <w:ins w:id="250" w:author="Zayra Lobo" w:date="2016-12-09T23:35:00Z">
        <w:r w:rsidR="003F67FA">
          <w:rPr>
            <w:rStyle w:val="apple-converted-space"/>
            <w:sz w:val="24"/>
            <w:szCs w:val="24"/>
          </w:rPr>
          <w:t xml:space="preserve">is project’s </w:t>
        </w:r>
      </w:ins>
      <w:del w:id="251" w:author="Zayra Lobo" w:date="2016-12-09T23:35:00Z">
        <w:r w:rsidR="001F661D" w:rsidRPr="00392BFF" w:rsidDel="003F67FA">
          <w:rPr>
            <w:rStyle w:val="apple-converted-space"/>
            <w:sz w:val="24"/>
            <w:szCs w:val="24"/>
          </w:rPr>
          <w:delText xml:space="preserve">e </w:delText>
        </w:r>
        <w:r w:rsidR="00C57CDB" w:rsidDel="003F67FA">
          <w:rPr>
            <w:rStyle w:val="apple-converted-space"/>
            <w:sz w:val="24"/>
            <w:szCs w:val="24"/>
          </w:rPr>
          <w:delText xml:space="preserve">team’s </w:delText>
        </w:r>
      </w:del>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58494F" w:rsidRPr="0058494F">
        <w:rPr>
          <w:rStyle w:val="apple-converted-space"/>
          <w:sz w:val="24"/>
          <w:szCs w:val="24"/>
        </w:rPr>
        <w:t xml:space="preserve"> The Jetson TK1 </w:t>
      </w:r>
      <w:r w:rsidR="00C57CDB">
        <w:rPr>
          <w:rStyle w:val="apple-converted-space"/>
          <w:sz w:val="24"/>
          <w:szCs w:val="24"/>
        </w:rPr>
        <w:t xml:space="preserve">board </w:t>
      </w:r>
      <w:r w:rsidR="0058494F" w:rsidRPr="0058494F">
        <w:rPr>
          <w:rStyle w:val="apple-converted-space"/>
          <w:sz w:val="24"/>
          <w:szCs w:val="24"/>
        </w:rPr>
        <w:t xml:space="preserve">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18091C" w:rsidRPr="0018091C">
        <w:rPr>
          <w:sz w:val="24"/>
          <w:szCs w:val="24"/>
        </w:rPr>
        <w:t xml:space="preserve">Figure </w:t>
      </w:r>
      <w:r w:rsidR="0018091C" w:rsidRPr="0018091C">
        <w:rPr>
          <w:noProof/>
          <w:sz w:val="24"/>
          <w:szCs w:val="24"/>
        </w:rPr>
        <w:t>2</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356AAC8D" w:rsidR="00721CA7" w:rsidRPr="002F1910" w:rsidRDefault="00392BFF" w:rsidP="006A3B50">
      <w:pPr>
        <w:pStyle w:val="Caption"/>
      </w:pPr>
      <w:bookmarkStart w:id="252" w:name="_Ref468191611"/>
      <w:r>
        <w:t xml:space="preserve">Figure </w:t>
      </w:r>
      <w:fldSimple w:instr=" SEQ Figure \* ARABIC ">
        <w:r w:rsidR="0018091C">
          <w:rPr>
            <w:noProof/>
          </w:rPr>
          <w:t>2</w:t>
        </w:r>
      </w:fldSimple>
      <w:bookmarkEnd w:id="252"/>
      <w:r>
        <w:t xml:space="preserve"> | Jetson TK1</w:t>
      </w:r>
      <w:r w:rsidR="007E00A6">
        <w:t xml:space="preserve"> </w:t>
      </w:r>
      <w:r w:rsidR="007E00A6">
        <w:fldChar w:fldCharType="begin"/>
      </w:r>
      <w:r w:rsidR="00E155DC">
        <w:instrText xml:space="preserve"> ADDIN ZOTERO_ITEM CSL_CITATION {"citationID":"i83sev605","properties":{"formattedCitation":"[9]","plainCitation":"[9]"},"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E155DC" w:rsidRPr="00E155DC">
        <w:t>[9]</w:t>
      </w:r>
      <w:r w:rsidR="007E00A6">
        <w:fldChar w:fldCharType="end"/>
      </w:r>
    </w:p>
    <w:p w14:paraId="3B912257" w14:textId="11AD0DF7" w:rsidR="001F661D" w:rsidRPr="00023C8D" w:rsidRDefault="001F661D" w:rsidP="00392BFF">
      <w:pPr>
        <w:pStyle w:val="Heading3"/>
      </w:pPr>
      <w:bookmarkStart w:id="253" w:name="_Toc468639754"/>
      <w:r>
        <w:lastRenderedPageBreak/>
        <w:t>Flight Controller</w:t>
      </w:r>
      <w:bookmarkEnd w:id="253"/>
    </w:p>
    <w:p w14:paraId="30C3689A" w14:textId="4BE66A87" w:rsidR="002F1910" w:rsidRPr="00392BFF" w:rsidRDefault="002F1910" w:rsidP="00A91FD3">
      <w:pPr>
        <w:pStyle w:val="p1"/>
        <w:spacing w:line="480" w:lineRule="auto"/>
        <w:ind w:firstLine="540"/>
        <w:jc w:val="both"/>
        <w:rPr>
          <w:sz w:val="24"/>
          <w:szCs w:val="24"/>
        </w:rPr>
      </w:pPr>
      <w:del w:id="254" w:author="Zayra Lobo" w:date="2016-12-09T23:32:00Z">
        <w:r w:rsidRPr="00392BFF" w:rsidDel="002C14AB">
          <w:rPr>
            <w:sz w:val="24"/>
            <w:szCs w:val="24"/>
          </w:rPr>
          <w:delText xml:space="preserve">Having a controller on board is essential </w:delText>
        </w:r>
        <w:r w:rsidR="00D36AB9" w:rsidDel="002C14AB">
          <w:rPr>
            <w:sz w:val="24"/>
            <w:szCs w:val="24"/>
          </w:rPr>
          <w:delText>for flying</w:delText>
        </w:r>
        <w:r w:rsidRPr="00392BFF" w:rsidDel="002C14AB">
          <w:rPr>
            <w:sz w:val="24"/>
            <w:szCs w:val="24"/>
          </w:rPr>
          <w:delText xml:space="preserve"> the quadrotor</w:delText>
        </w:r>
      </w:del>
      <w:ins w:id="255" w:author="Zayra Lobo" w:date="2016-12-09T23:32:00Z">
        <w:r w:rsidR="002C14AB">
          <w:rPr>
            <w:sz w:val="24"/>
            <w:szCs w:val="24"/>
          </w:rPr>
          <w:t xml:space="preserve">A flight controller </w:t>
        </w:r>
        <w:r w:rsidR="00E8320B">
          <w:rPr>
            <w:sz w:val="24"/>
            <w:szCs w:val="24"/>
          </w:rPr>
          <w:t xml:space="preserve">is being used </w:t>
        </w:r>
        <w:r w:rsidR="002C14AB">
          <w:rPr>
            <w:sz w:val="24"/>
            <w:szCs w:val="24"/>
          </w:rPr>
          <w:t>for this project to easily communicate with the quadrotor’s motors</w:t>
        </w:r>
      </w:ins>
      <w:r w:rsidRPr="00392BFF">
        <w:rPr>
          <w:sz w:val="24"/>
          <w:szCs w:val="24"/>
        </w:rPr>
        <w:t xml:space="preserve">. Since the focus of the project is </w:t>
      </w:r>
      <w:r w:rsidR="00D36AB9">
        <w:rPr>
          <w:sz w:val="24"/>
          <w:szCs w:val="24"/>
        </w:rPr>
        <w:t>implementing</w:t>
      </w:r>
      <w:r w:rsidRPr="00392BFF">
        <w:rPr>
          <w:sz w:val="24"/>
          <w:szCs w:val="24"/>
        </w:rPr>
        <w:t xml:space="preserve"> the secure state estimation algorithm, </w:t>
      </w:r>
      <w:del w:id="256" w:author="Zayra Lobo" w:date="2016-12-09T23:33:00Z">
        <w:r w:rsidRPr="00392BFF" w:rsidDel="00DA341C">
          <w:rPr>
            <w:sz w:val="24"/>
            <w:szCs w:val="24"/>
          </w:rPr>
          <w:delText xml:space="preserve">the team decided to use </w:delText>
        </w:r>
      </w:del>
      <w:r w:rsidRPr="00392BFF">
        <w:rPr>
          <w:sz w:val="24"/>
          <w:szCs w:val="24"/>
        </w:rPr>
        <w:t>an off-the-shelf controller</w:t>
      </w:r>
      <w:r w:rsidR="00D36AB9">
        <w:rPr>
          <w:sz w:val="24"/>
          <w:szCs w:val="24"/>
        </w:rPr>
        <w:t xml:space="preserve"> </w:t>
      </w:r>
      <w:ins w:id="257" w:author="Zayra Lobo" w:date="2016-12-09T23:33:00Z">
        <w:r w:rsidR="00DA341C">
          <w:rPr>
            <w:sz w:val="24"/>
            <w:szCs w:val="24"/>
          </w:rPr>
          <w:t xml:space="preserve">is being used </w:t>
        </w:r>
      </w:ins>
      <w:r w:rsidR="00D36AB9">
        <w:rPr>
          <w:sz w:val="24"/>
          <w:szCs w:val="24"/>
        </w:rPr>
        <w:t xml:space="preserve">instead of writing a custom </w:t>
      </w:r>
      <w:r w:rsidR="00C57CDB">
        <w:rPr>
          <w:sz w:val="24"/>
          <w:szCs w:val="24"/>
        </w:rPr>
        <w:t>controller</w:t>
      </w:r>
      <w:r w:rsidRPr="00392BFF">
        <w:rPr>
          <w:sz w:val="24"/>
          <w:szCs w:val="24"/>
        </w:rPr>
        <w:t xml:space="preserve">. </w:t>
      </w:r>
      <w:del w:id="258" w:author="Zayra Lobo" w:date="2016-12-09T23:34:00Z">
        <w:r w:rsidRPr="00392BFF" w:rsidDel="0043093E">
          <w:rPr>
            <w:sz w:val="24"/>
            <w:szCs w:val="24"/>
          </w:rPr>
          <w:delText>The 3DR Pixhawk flight controller</w:delText>
        </w:r>
        <w:r w:rsidR="00C57CDB" w:rsidDel="0043093E">
          <w:rPr>
            <w:sz w:val="24"/>
            <w:szCs w:val="24"/>
          </w:rPr>
          <w:delText>, suggested by the NG liaisons,</w:delText>
        </w:r>
        <w:r w:rsidRPr="00392BFF" w:rsidDel="0043093E">
          <w:rPr>
            <w:sz w:val="24"/>
            <w:szCs w:val="24"/>
          </w:rPr>
          <w:delText xml:space="preserve"> is appropriate for the project’s needs. </w:delText>
        </w:r>
      </w:del>
      <w:r w:rsidRPr="00392BFF">
        <w:rPr>
          <w:sz w:val="24"/>
          <w:szCs w:val="24"/>
        </w:rPr>
        <w:t>The Pixhawk is a fitting option because of the open-source software and firmware. This open-source availability is</w:t>
      </w:r>
      <w:r w:rsidR="00C57CDB">
        <w:rPr>
          <w:sz w:val="24"/>
          <w:szCs w:val="24"/>
        </w:rPr>
        <w:t xml:space="preserve"> necessary for multiple reasons:</w:t>
      </w:r>
      <w:r w:rsidRPr="00392BFF">
        <w:rPr>
          <w:sz w:val="24"/>
          <w:szCs w:val="24"/>
        </w:rPr>
        <w:t xml:space="preserve"> the team must be able to integrate the SSE software with the quadrotor and its flight controller, and ensure that the existing </w:t>
      </w:r>
      <w:r w:rsidR="00C57CDB">
        <w:rPr>
          <w:sz w:val="24"/>
          <w:szCs w:val="24"/>
        </w:rPr>
        <w:t>estimator</w:t>
      </w:r>
      <w:r w:rsidRPr="00392BFF">
        <w:rPr>
          <w:sz w:val="24"/>
          <w:szCs w:val="24"/>
        </w:rPr>
        <w:t xml:space="preserve"> does not interfere with the results of the </w:t>
      </w:r>
      <w:del w:id="259" w:author="Zayra Lobo" w:date="2016-12-09T23:33:00Z">
        <w:r w:rsidR="00C57CDB" w:rsidDel="009A3EC7">
          <w:rPr>
            <w:sz w:val="24"/>
            <w:szCs w:val="24"/>
          </w:rPr>
          <w:delText xml:space="preserve">team’s </w:delText>
        </w:r>
      </w:del>
      <w:r w:rsidRPr="00392BFF">
        <w:rPr>
          <w:sz w:val="24"/>
          <w:szCs w:val="24"/>
        </w:rPr>
        <w:t>estimator</w:t>
      </w:r>
      <w:r w:rsidR="00F11969">
        <w:rPr>
          <w:sz w:val="24"/>
          <w:szCs w:val="24"/>
        </w:rPr>
        <w:t xml:space="preserve"> </w:t>
      </w:r>
      <w:r w:rsidR="00F11969">
        <w:rPr>
          <w:sz w:val="24"/>
          <w:szCs w:val="24"/>
        </w:rPr>
        <w:fldChar w:fldCharType="begin"/>
      </w:r>
      <w:r w:rsidR="00E155DC">
        <w:rPr>
          <w:sz w:val="24"/>
          <w:szCs w:val="24"/>
        </w:rPr>
        <w:instrText xml:space="preserve"> ADDIN ZOTERO_ITEM CSL_CITATION {"citationID":"173mo6jn6r","properties":{"formattedCitation":"[10]","plainCitation":"[10]"},"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E155DC" w:rsidRPr="00E155DC">
        <w:rPr>
          <w:sz w:val="24"/>
        </w:rPr>
        <w:t>[10]</w:t>
      </w:r>
      <w:r w:rsidR="00F11969">
        <w:rPr>
          <w:sz w:val="24"/>
          <w:szCs w:val="24"/>
        </w:rPr>
        <w:fldChar w:fldCharType="end"/>
      </w:r>
      <w:r w:rsidRPr="00392BFF">
        <w:rPr>
          <w:sz w:val="24"/>
          <w:szCs w:val="24"/>
        </w:rPr>
        <w:t>.</w:t>
      </w:r>
      <w:r w:rsidR="00BF7350">
        <w:rPr>
          <w:sz w:val="24"/>
          <w:szCs w:val="24"/>
        </w:rPr>
        <w:t xml:space="preserve"> Northrop Grumman also uses Pixhawk controllers on many of </w:t>
      </w:r>
      <w:r w:rsidR="00BF7350" w:rsidRPr="00FD2780">
        <w:rPr>
          <w:sz w:val="24"/>
          <w:szCs w:val="24"/>
        </w:rPr>
        <w:t>their quadrotors.</w:t>
      </w:r>
      <w:r w:rsidR="00306FA8" w:rsidRPr="00FD2780">
        <w:rPr>
          <w:sz w:val="24"/>
          <w:szCs w:val="24"/>
        </w:rPr>
        <w:t xml:space="preserve"> The 3DR Pixhawk controller </w:t>
      </w:r>
      <w:r w:rsidR="00C57CDB">
        <w:rPr>
          <w:sz w:val="24"/>
          <w:szCs w:val="24"/>
        </w:rPr>
        <w:t>is shown</w:t>
      </w:r>
      <w:r w:rsidR="00306FA8" w:rsidRPr="00FD2780">
        <w:rPr>
          <w:sz w:val="24"/>
          <w:szCs w:val="24"/>
        </w:rPr>
        <w:t xml:space="preserve">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18091C" w:rsidRPr="0018091C">
        <w:rPr>
          <w:sz w:val="24"/>
          <w:szCs w:val="24"/>
        </w:rPr>
        <w:t xml:space="preserve">Figure </w:t>
      </w:r>
      <w:r w:rsidR="0018091C" w:rsidRPr="0018091C">
        <w:rPr>
          <w:noProof/>
          <w:sz w:val="24"/>
          <w:szCs w:val="24"/>
        </w:rPr>
        <w:t>3</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774B5AB0" w:rsidR="00306FA8" w:rsidRPr="00306FA8" w:rsidRDefault="00306FA8" w:rsidP="006A3B50">
      <w:pPr>
        <w:pStyle w:val="Caption"/>
      </w:pPr>
      <w:bookmarkStart w:id="260" w:name="_Ref468192266"/>
      <w:r>
        <w:t xml:space="preserve">Figure </w:t>
      </w:r>
      <w:fldSimple w:instr=" SEQ Figure \* ARABIC ">
        <w:r w:rsidR="0018091C">
          <w:rPr>
            <w:noProof/>
          </w:rPr>
          <w:t>3</w:t>
        </w:r>
      </w:fldSimple>
      <w:bookmarkEnd w:id="260"/>
      <w:r>
        <w:t xml:space="preserve"> | 3DR Pixhawk Controller</w:t>
      </w:r>
      <w:r w:rsidR="007E00A6">
        <w:t xml:space="preserve"> </w:t>
      </w:r>
      <w:r w:rsidR="007E00A6">
        <w:fldChar w:fldCharType="begin"/>
      </w:r>
      <w:r w:rsidR="00E155DC">
        <w:instrText xml:space="preserve"> ADDIN ZOTERO_ITEM CSL_CITATION {"citationID":"1kmic7afu2","properties":{"formattedCitation":"[10]","plainCitation":"[10]"},"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E155DC" w:rsidRPr="00E155DC">
        <w:t>[10]</w:t>
      </w:r>
      <w:r w:rsidR="007E00A6">
        <w:fldChar w:fldCharType="end"/>
      </w:r>
    </w:p>
    <w:p w14:paraId="57249839" w14:textId="6181F57C" w:rsidR="000A477A" w:rsidRDefault="00FF70BE" w:rsidP="000A477A">
      <w:pPr>
        <w:pStyle w:val="Heading2"/>
        <w:rPr>
          <w:ins w:id="261" w:author="Zayra Lobo" w:date="2016-12-09T23:39:00Z"/>
        </w:rPr>
      </w:pPr>
      <w:bookmarkStart w:id="262" w:name="_Ref274917921"/>
      <w:bookmarkStart w:id="263" w:name="_Toc468639755"/>
      <w:ins w:id="264" w:author="Zayra Lobo" w:date="2016-12-09T23:39:00Z">
        <w:r>
          <w:t>Bill of materials</w:t>
        </w:r>
      </w:ins>
    </w:p>
    <w:p w14:paraId="39C42D37" w14:textId="31581D67" w:rsidR="008A6740" w:rsidDel="000C4912" w:rsidRDefault="004631EE" w:rsidP="008A6740">
      <w:pPr>
        <w:pStyle w:val="Heading1"/>
        <w:rPr>
          <w:del w:id="265" w:author="Zayra Lobo" w:date="2016-12-09T23:37:00Z"/>
        </w:rPr>
      </w:pPr>
      <w:del w:id="266" w:author="Zayra Lobo" w:date="2016-12-09T23:37:00Z">
        <w:r w:rsidDel="000C4912">
          <w:delText>Detailed design</w:delText>
        </w:r>
        <w:bookmarkEnd w:id="262"/>
        <w:bookmarkEnd w:id="263"/>
      </w:del>
    </w:p>
    <w:p w14:paraId="34CEC4AC" w14:textId="2C28CB5D" w:rsidR="006C57D4" w:rsidRDefault="006C57D4" w:rsidP="00A91FD3">
      <w:pPr>
        <w:pStyle w:val="BodyText"/>
        <w:ind w:firstLine="540"/>
      </w:pPr>
      <w:r>
        <w:t>This section describe</w:t>
      </w:r>
      <w:r w:rsidR="00A91FD3">
        <w:t>s</w:t>
      </w:r>
      <w:r>
        <w:t xml:space="preserve"> </w:t>
      </w:r>
      <w:r w:rsidR="00C57CDB">
        <w:t xml:space="preserve">in detail </w:t>
      </w:r>
      <w:r>
        <w:t>the design alternative</w:t>
      </w:r>
      <w:r w:rsidR="00C57CDB">
        <w:t>s the team chose to implement</w:t>
      </w:r>
      <w:r>
        <w:t xml:space="preserve">. </w:t>
      </w:r>
      <w:r w:rsidR="00FB4D5B">
        <w:t>T</w:t>
      </w:r>
      <w:r w:rsidR="00D00FE2">
        <w:t xml:space="preserve">he team will </w:t>
      </w:r>
      <w:r>
        <w:t>explain the design decisions made in the quadrotor simulation</w:t>
      </w:r>
      <w:r w:rsidR="00FB4D5B">
        <w:t>s and</w:t>
      </w:r>
      <w:r>
        <w:t xml:space="preserve"> describe the </w:t>
      </w:r>
      <w:r w:rsidR="00FB4D5B">
        <w:t xml:space="preserve">flight </w:t>
      </w:r>
      <w:r>
        <w:t xml:space="preserve">hardware including </w:t>
      </w:r>
      <w:r w:rsidR="00FB4D5B">
        <w:t xml:space="preserve">the </w:t>
      </w:r>
      <w:r>
        <w:t>on-board flight con</w:t>
      </w:r>
      <w:r w:rsidR="00A91FD3">
        <w:t>troller, sensors, and computer.</w:t>
      </w:r>
    </w:p>
    <w:p w14:paraId="6A7B689E" w14:textId="40A6BD79" w:rsidR="00A91FD3" w:rsidRPr="00C7218C" w:rsidRDefault="00A91FD3" w:rsidP="00A91FD3">
      <w:pPr>
        <w:pStyle w:val="BodyText"/>
        <w:ind w:firstLine="540"/>
      </w:pPr>
      <w:r>
        <w:fldChar w:fldCharType="begin"/>
      </w:r>
      <w:r>
        <w:instrText xml:space="preserve"> REF _Ref468386987 \h </w:instrText>
      </w:r>
      <w:r>
        <w:fldChar w:fldCharType="separate"/>
      </w:r>
      <w:r w:rsidR="0018091C">
        <w:t xml:space="preserve">Table </w:t>
      </w:r>
      <w:r w:rsidR="0018091C">
        <w:rPr>
          <w:noProof/>
        </w:rPr>
        <w:t>5</w:t>
      </w:r>
      <w:r>
        <w:fldChar w:fldCharType="end"/>
      </w:r>
      <w:r>
        <w:t xml:space="preserve"> contain</w:t>
      </w:r>
      <w:r w:rsidR="009F7FD7">
        <w:t>s the team’s bill of materials</w:t>
      </w:r>
      <w:r>
        <w:t>, which includes all the flight hardware components and testing equipment purchased in the Fall semester</w:t>
      </w:r>
      <w:r w:rsidR="00D00FE2">
        <w:t xml:space="preserve"> that will be part of the final </w:t>
      </w:r>
      <w:r w:rsidR="003C40D8">
        <w:t>quadrotor implementation</w:t>
      </w:r>
      <w:r>
        <w:t>.</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lastRenderedPageBreak/>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6D5BA62B"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E155DC">
              <w:rPr>
                <w:rFonts w:ascii="Arial" w:hAnsi="Arial" w:cs="Arial"/>
                <w:sz w:val="20"/>
              </w:rPr>
              <w:instrText xml:space="preserve"> ADDIN ZOTERO_ITEM CSL_CITATION {"citationID":"1it2h0ndvr","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E155DC" w:rsidRPr="00E155DC">
              <w:rPr>
                <w:rFonts w:ascii="Arial" w:hAnsi="Arial" w:cs="Arial"/>
                <w:sz w:val="20"/>
              </w:rPr>
              <w:t>[8]</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267"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2C45B1EC" w:rsidR="00A91FD3" w:rsidRPr="006C57D4" w:rsidRDefault="00A91FD3" w:rsidP="006A3B50">
      <w:pPr>
        <w:pStyle w:val="Caption"/>
      </w:pPr>
      <w:bookmarkStart w:id="268" w:name="_Ref468386987"/>
      <w:bookmarkStart w:id="269" w:name="_Ref468386982"/>
      <w:r>
        <w:t xml:space="preserve">Table </w:t>
      </w:r>
      <w:fldSimple w:instr=" SEQ Table \* ARABIC ">
        <w:r w:rsidR="0018091C">
          <w:rPr>
            <w:noProof/>
          </w:rPr>
          <w:t>5</w:t>
        </w:r>
      </w:fldSimple>
      <w:bookmarkEnd w:id="267"/>
      <w:bookmarkEnd w:id="268"/>
      <w:r>
        <w:t xml:space="preserve"> | Bill of Materials</w:t>
      </w:r>
      <w:bookmarkEnd w:id="269"/>
    </w:p>
    <w:p w14:paraId="5803FAA9" w14:textId="5B9502D3" w:rsidR="00577E6D" w:rsidRDefault="00F377D4" w:rsidP="000A477A">
      <w:pPr>
        <w:pStyle w:val="Heading2"/>
      </w:pPr>
      <w:bookmarkStart w:id="270" w:name="_Toc468639756"/>
      <w:r>
        <w:t>Simulation</w:t>
      </w:r>
      <w:bookmarkEnd w:id="270"/>
    </w:p>
    <w:p w14:paraId="7EA99AD2" w14:textId="247441B8" w:rsidR="007731E0" w:rsidRDefault="006E69E5" w:rsidP="0024495A">
      <w:pPr>
        <w:pStyle w:val="BodyText"/>
        <w:ind w:firstLine="540"/>
      </w:pPr>
      <w:r>
        <w:t>This section includes a detailed description of the simulation</w:t>
      </w:r>
      <w:r w:rsidR="0090501C">
        <w:t xml:space="preserve">s the team has run on </w:t>
      </w:r>
      <w:r>
        <w:t xml:space="preserve">the quadrotor system. </w:t>
      </w:r>
      <w:r w:rsidR="0090501C">
        <w:t xml:space="preserve">The team has implemented a </w:t>
      </w:r>
      <w:r>
        <w:t>dynamic model</w:t>
      </w:r>
      <w:r w:rsidR="0090501C">
        <w:t xml:space="preserve"> of the quadrotor</w:t>
      </w:r>
      <w:r>
        <w:t xml:space="preserve">, </w:t>
      </w:r>
      <w:r w:rsidR="0090501C">
        <w:t xml:space="preserve">a </w:t>
      </w:r>
      <w:r w:rsidR="009912A1">
        <w:t>control feedback simulation</w:t>
      </w:r>
      <w:r w:rsidR="0090501C">
        <w:t xml:space="preserve"> with a Luenberger observer</w:t>
      </w:r>
      <w:r w:rsidR="009912A1">
        <w:t xml:space="preserve">, and control feedback simulation with the SSE. </w:t>
      </w:r>
      <w:r w:rsidR="0090501C">
        <w:t xml:space="preserve">Each of the </w:t>
      </w:r>
      <w:r w:rsidR="003217BE">
        <w:t>simulation</w:t>
      </w:r>
      <w:r w:rsidR="0090501C">
        <w:t>s</w:t>
      </w:r>
      <w:r w:rsidR="003217BE">
        <w:t xml:space="preserve"> was impl</w:t>
      </w:r>
      <w:r w:rsidR="0090501C">
        <w:t xml:space="preserve">emented in </w:t>
      </w:r>
      <w:r w:rsidR="007B11F7">
        <w:t>MATLAB</w:t>
      </w:r>
      <w:r w:rsidR="0090501C">
        <w:t xml:space="preserve">. </w:t>
      </w:r>
      <w:r w:rsidR="002D2617">
        <w:fldChar w:fldCharType="begin"/>
      </w:r>
      <w:r w:rsidR="002D2617">
        <w:instrText xml:space="preserve"> REF _Ref468379610 \h </w:instrText>
      </w:r>
      <w:r w:rsidR="002D2617">
        <w:fldChar w:fldCharType="separate"/>
      </w:r>
      <w:r w:rsidR="0018091C">
        <w:t xml:space="preserve">Figure </w:t>
      </w:r>
      <w:r w:rsidR="0018091C">
        <w:rPr>
          <w:noProof/>
        </w:rPr>
        <w:t>4</w:t>
      </w:r>
      <w:r w:rsidR="002D2617">
        <w:fldChar w:fldCharType="end"/>
      </w:r>
      <w:r w:rsidR="002D2617">
        <w:t xml:space="preserve"> </w:t>
      </w:r>
      <w:r w:rsidR="0090501C">
        <w:t>contains</w:t>
      </w:r>
      <w:r w:rsidR="002D2617">
        <w:t xml:space="preserve"> the high-level control loop for </w:t>
      </w:r>
      <w:r w:rsidR="003C40D8">
        <w:t xml:space="preserve">the simulation of </w:t>
      </w:r>
      <w:r w:rsidR="00D006D4">
        <w:t>the system, which includes the following:</w:t>
      </w:r>
      <w:r w:rsidR="0090501C">
        <w:t xml:space="preserve"> the actuator, which is the Pixhawk controller; the p</w:t>
      </w:r>
      <w:r w:rsidR="002D2617">
        <w:t xml:space="preserve">lant, which houses the </w:t>
      </w:r>
      <w:r w:rsidR="0090501C">
        <w:t>quadrotor dynamic model;</w:t>
      </w:r>
      <w:r w:rsidR="002D2617">
        <w:t xml:space="preserve"> the </w:t>
      </w:r>
      <w:r w:rsidR="0090501C">
        <w:t>9DOF sensors and laser scanners that measure the system state;</w:t>
      </w:r>
      <w:r w:rsidR="002D2617">
        <w:t xml:space="preserve"> and the Jetson </w:t>
      </w:r>
      <w:r w:rsidR="002D2617">
        <w:lastRenderedPageBreak/>
        <w:t>TK1, which is the onboar</w:t>
      </w:r>
      <w:r w:rsidR="0024495A">
        <w:t>d computer that houses the SSE</w:t>
      </w:r>
      <w:r w:rsidR="00D006D4">
        <w:t xml:space="preserve"> as well as the control gains Kr and K</w:t>
      </w:r>
      <w:r w:rsidR="0024495A">
        <w:t>.</w:t>
      </w:r>
    </w:p>
    <w:p w14:paraId="699BFB1F" w14:textId="34FDA6AB" w:rsidR="007731E0" w:rsidRDefault="00323ED4" w:rsidP="00763FFC">
      <w:pPr>
        <w:pStyle w:val="BodyText"/>
        <w:spacing w:line="240" w:lineRule="auto"/>
      </w:pPr>
      <w:r>
        <w:rPr>
          <w:noProof/>
        </w:rPr>
        <w:drawing>
          <wp:inline distT="0" distB="0" distL="0" distR="0" wp14:anchorId="01EFBB87" wp14:editId="6A8655B5">
            <wp:extent cx="5715000" cy="23768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_Level_Control_Diagram.jpg"/>
                    <pic:cNvPicPr/>
                  </pic:nvPicPr>
                  <pic:blipFill>
                    <a:blip r:embed="rId20">
                      <a:extLst>
                        <a:ext uri="{28A0092B-C50C-407E-A947-70E740481C1C}">
                          <a14:useLocalDpi xmlns:a14="http://schemas.microsoft.com/office/drawing/2010/main" val="0"/>
                        </a:ext>
                      </a:extLst>
                    </a:blip>
                    <a:stretch>
                      <a:fillRect/>
                    </a:stretch>
                  </pic:blipFill>
                  <pic:spPr>
                    <a:xfrm>
                      <a:off x="0" y="0"/>
                      <a:ext cx="5715000" cy="2376805"/>
                    </a:xfrm>
                    <a:prstGeom prst="rect">
                      <a:avLst/>
                    </a:prstGeom>
                  </pic:spPr>
                </pic:pic>
              </a:graphicData>
            </a:graphic>
          </wp:inline>
        </w:drawing>
      </w:r>
    </w:p>
    <w:p w14:paraId="71F7F3A9" w14:textId="4FE244A0" w:rsidR="00763FFC" w:rsidRDefault="00E35154" w:rsidP="006A3B50">
      <w:pPr>
        <w:pStyle w:val="Caption"/>
      </w:pPr>
      <w:bookmarkStart w:id="271" w:name="_Ref468379610"/>
      <w:r>
        <w:t xml:space="preserve">Figure </w:t>
      </w:r>
      <w:fldSimple w:instr=" SEQ Figure \* ARABIC ">
        <w:r w:rsidR="0018091C">
          <w:rPr>
            <w:noProof/>
          </w:rPr>
          <w:t>4</w:t>
        </w:r>
      </w:fldSimple>
      <w:bookmarkEnd w:id="271"/>
      <w:r>
        <w:t xml:space="preserve"> </w:t>
      </w:r>
      <w:r w:rsidR="00763FFC">
        <w:t>| High-Level Control Diagram</w:t>
      </w:r>
    </w:p>
    <w:p w14:paraId="366F8E7C" w14:textId="77777777" w:rsidR="00FB4D5B" w:rsidRPr="00FB4D5B" w:rsidRDefault="00FB4D5B" w:rsidP="00FB4D5B">
      <w:pPr>
        <w:pStyle w:val="BodyText"/>
      </w:pPr>
    </w:p>
    <w:p w14:paraId="504B0060" w14:textId="77777777" w:rsidR="00763FFC" w:rsidRPr="00763FFC" w:rsidRDefault="00763FFC" w:rsidP="00763FFC">
      <w:pPr>
        <w:pStyle w:val="BodyText"/>
        <w:spacing w:line="240" w:lineRule="auto"/>
      </w:pPr>
    </w:p>
    <w:p w14:paraId="1E0329F6" w14:textId="112AD4D2" w:rsidR="00AB6C02" w:rsidRDefault="00F377D4" w:rsidP="00AB6C02">
      <w:pPr>
        <w:pStyle w:val="Heading3"/>
      </w:pPr>
      <w:bookmarkStart w:id="272" w:name="_Ref468387650"/>
      <w:bookmarkStart w:id="273" w:name="_Toc468639757"/>
      <w:r>
        <w:t>Dynamic Model</w:t>
      </w:r>
      <w:bookmarkEnd w:id="272"/>
      <w:bookmarkEnd w:id="273"/>
    </w:p>
    <w:p w14:paraId="513E5A56" w14:textId="4F34F589" w:rsidR="00E57EAF" w:rsidRDefault="002C5754" w:rsidP="00D104E8">
      <w:pPr>
        <w:pStyle w:val="BodyText"/>
        <w:ind w:firstLine="540"/>
      </w:pPr>
      <w:r>
        <w:t xml:space="preserve">The first step in </w:t>
      </w:r>
      <w:r w:rsidR="00D006D4">
        <w:t>modeling any system is determining the</w:t>
      </w:r>
      <w:r>
        <w:t xml:space="preserve"> set of equations </w:t>
      </w:r>
      <w:r w:rsidR="00D006D4">
        <w:t>that describe</w:t>
      </w:r>
      <w:r>
        <w:t xml:space="preserve"> the </w:t>
      </w:r>
      <w:r w:rsidR="00D006D4">
        <w:t>system dynamics</w:t>
      </w:r>
      <w:r w:rsidR="003C40D8">
        <w:t xml:space="preserve">; </w:t>
      </w:r>
      <w:r w:rsidR="00D006D4">
        <w:t>t</w:t>
      </w:r>
      <w:r>
        <w:t>hese equations</w:t>
      </w:r>
      <w:r w:rsidR="00D006D4">
        <w:t xml:space="preserve"> of motion</w:t>
      </w:r>
      <w:r>
        <w:t xml:space="preserve"> are crucial </w:t>
      </w:r>
      <w:r w:rsidR="00D006D4">
        <w:t>to</w:t>
      </w:r>
      <w:r>
        <w:t xml:space="preserve"> understanding of the </w:t>
      </w:r>
      <w:r w:rsidR="00D006D4">
        <w:t>behavior</w:t>
      </w:r>
      <w:r w:rsidR="00D104E8">
        <w:t xml:space="preserve"> of the </w:t>
      </w:r>
      <w:r w:rsidR="00D006D4">
        <w:t>system</w:t>
      </w:r>
      <w:r w:rsidR="00D104E8">
        <w:t>. Since understanding</w:t>
      </w:r>
      <w:r w:rsidR="002D2617">
        <w:t xml:space="preserve"> quadroto</w:t>
      </w:r>
      <w:r w:rsidR="00D104E8">
        <w:t xml:space="preserve">r dynamics is a difficult but well studied problem, the team </w:t>
      </w:r>
      <w:r w:rsidR="00D006D4">
        <w:t>adapted</w:t>
      </w:r>
      <w:r w:rsidR="00D104E8">
        <w:t xml:space="preserve"> a quadrotor dynamic model from previous research</w:t>
      </w:r>
      <w:r w:rsidR="002D2617">
        <w:t xml:space="preserve"> </w:t>
      </w:r>
      <w:r w:rsidR="00A91FD3">
        <w:fldChar w:fldCharType="begin"/>
      </w:r>
      <w:r w:rsidR="00E155DC">
        <w:instrText xml:space="preserve"> ADDIN ZOTERO_ITEM CSL_CITATION {"citationID":"1u0h93qm9p","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A91FD3">
        <w:fldChar w:fldCharType="separate"/>
      </w:r>
      <w:r w:rsidR="00E155DC" w:rsidRPr="00E155DC">
        <w:t>[11]</w:t>
      </w:r>
      <w:r w:rsidR="00A91FD3">
        <w:fldChar w:fldCharType="end"/>
      </w:r>
      <w:r w:rsidR="00D104E8">
        <w:t xml:space="preserve">. </w:t>
      </w:r>
    </w:p>
    <w:p w14:paraId="720F9DCD" w14:textId="3AE45090" w:rsidR="00167CE3" w:rsidRDefault="00167CE3" w:rsidP="00D104E8">
      <w:pPr>
        <w:pStyle w:val="BodyText"/>
        <w:ind w:firstLine="540"/>
      </w:pPr>
      <w:r>
        <w:t xml:space="preserve">Quadrotor control depends on </w:t>
      </w:r>
      <w:r w:rsidR="00F35D49">
        <w:t>6 degrees of freedom – 3 translational and 3 rotational, with an input from 4 motors. The dynamics can be derived using two reference frames</w:t>
      </w:r>
      <w:r w:rsidR="00D006D4">
        <w:t>:</w:t>
      </w:r>
      <w:r w:rsidR="00F35D49">
        <w:t xml:space="preserve"> the body frame of the quadr</w:t>
      </w:r>
      <w:r w:rsidR="00D0199D">
        <w:t>o</w:t>
      </w:r>
      <w:r w:rsidR="00D006D4">
        <w:t>tor</w:t>
      </w:r>
      <w:r w:rsidR="00F35D49">
        <w:t xml:space="preserve"> and the inertial frame, as shown in</w:t>
      </w:r>
      <w:r w:rsidR="00A91FD3">
        <w:t xml:space="preserve"> </w:t>
      </w:r>
      <w:r w:rsidR="00A91FD3">
        <w:fldChar w:fldCharType="begin"/>
      </w:r>
      <w:r w:rsidR="00A91FD3">
        <w:instrText xml:space="preserve"> REF _Ref468387432 \h </w:instrText>
      </w:r>
      <w:r w:rsidR="00A91FD3">
        <w:fldChar w:fldCharType="separate"/>
      </w:r>
      <w:r w:rsidR="0018091C">
        <w:t xml:space="preserve">Figure </w:t>
      </w:r>
      <w:r w:rsidR="0018091C">
        <w:rPr>
          <w:noProof/>
        </w:rPr>
        <w:t>5</w:t>
      </w:r>
      <w:r w:rsidR="00A91FD3">
        <w:fldChar w:fldCharType="end"/>
      </w:r>
      <w:r w:rsidR="00F35D49">
        <w:t xml:space="preserve">. </w:t>
      </w:r>
    </w:p>
    <w:p w14:paraId="0EB46E4A" w14:textId="587C3E55" w:rsidR="00F35D49" w:rsidRDefault="00D0199D" w:rsidP="00D0199D">
      <w:pPr>
        <w:pStyle w:val="BodyText"/>
        <w:jc w:val="center"/>
      </w:pPr>
      <w:r w:rsidRPr="00D0199D">
        <w:rPr>
          <w:noProof/>
        </w:rPr>
        <w:lastRenderedPageBreak/>
        <w:drawing>
          <wp:inline distT="0" distB="0" distL="0" distR="0" wp14:anchorId="67A6CBC1" wp14:editId="5E68A4DC">
            <wp:extent cx="3178810" cy="1857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145"/>
                    <a:stretch/>
                  </pic:blipFill>
                  <pic:spPr bwMode="auto">
                    <a:xfrm>
                      <a:off x="0" y="0"/>
                      <a:ext cx="3187543" cy="1862478"/>
                    </a:xfrm>
                    <a:prstGeom prst="rect">
                      <a:avLst/>
                    </a:prstGeom>
                    <a:ln>
                      <a:noFill/>
                    </a:ln>
                    <a:extLst>
                      <a:ext uri="{53640926-AAD7-44d8-BBD7-CCE9431645EC}">
                        <a14:shadowObscured xmlns:a14="http://schemas.microsoft.com/office/drawing/2010/main"/>
                      </a:ext>
                    </a:extLst>
                  </pic:spPr>
                </pic:pic>
              </a:graphicData>
            </a:graphic>
          </wp:inline>
        </w:drawing>
      </w:r>
    </w:p>
    <w:p w14:paraId="31702257" w14:textId="72D043F0" w:rsidR="00A91FD3" w:rsidRDefault="00A91FD3" w:rsidP="006A3B50">
      <w:pPr>
        <w:pStyle w:val="Caption"/>
      </w:pPr>
      <w:bookmarkStart w:id="274" w:name="_Ref468387432"/>
      <w:r>
        <w:t xml:space="preserve">Figure </w:t>
      </w:r>
      <w:fldSimple w:instr=" SEQ Figure \* ARABIC ">
        <w:r w:rsidR="0018091C">
          <w:rPr>
            <w:noProof/>
          </w:rPr>
          <w:t>5</w:t>
        </w:r>
      </w:fldSimple>
      <w:bookmarkEnd w:id="274"/>
      <w:r>
        <w:t xml:space="preserve"> | Quadcopter </w:t>
      </w:r>
      <w:r w:rsidR="00F85E5C">
        <w:t>body frame</w:t>
      </w:r>
      <w:r>
        <w:t xml:space="preserve"> and </w:t>
      </w:r>
      <w:r w:rsidR="00F85E5C">
        <w:t>inertial f</w:t>
      </w:r>
      <w:r>
        <w:t>rame</w:t>
      </w:r>
      <w:r w:rsidR="007E00A6">
        <w:t xml:space="preserve"> </w:t>
      </w:r>
      <w:r w:rsidR="007E00A6">
        <w:fldChar w:fldCharType="begin"/>
      </w:r>
      <w:r w:rsidR="00E155DC">
        <w:instrText xml:space="preserve"> ADDIN ZOTERO_ITEM CSL_CITATION {"citationID":"2lomuvoetv","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7E00A6">
        <w:fldChar w:fldCharType="separate"/>
      </w:r>
      <w:r w:rsidR="00E155DC" w:rsidRPr="00E155DC">
        <w:t>[11]</w:t>
      </w:r>
      <w:r w:rsidR="007E00A6">
        <w:fldChar w:fldCharType="end"/>
      </w:r>
    </w:p>
    <w:p w14:paraId="0066732A" w14:textId="0070C641" w:rsidR="00D0199D" w:rsidRDefault="00D006D4" w:rsidP="00D0199D">
      <w:pPr>
        <w:pStyle w:val="BodyText"/>
      </w:pPr>
      <w:r>
        <w:t>The rotation matrix that translates from the body frame to the inertial frame can be derived u</w:t>
      </w:r>
      <w:r w:rsidR="00D0199D">
        <w:t>sing the</w:t>
      </w:r>
      <w:r>
        <w:t xml:space="preserve"> kinematics of quadrotor motion. This </w:t>
      </w:r>
      <w:r w:rsidR="00091E80">
        <w:t xml:space="preserve">derivation is shown in </w:t>
      </w:r>
      <w:r w:rsidR="00172964">
        <w:t xml:space="preserve">Appendix </w:t>
      </w:r>
      <w:r w:rsidR="00172964">
        <w:fldChar w:fldCharType="begin"/>
      </w:r>
      <w:r w:rsidR="00172964">
        <w:instrText xml:space="preserve"> REF _Ref468639830 \r \h </w:instrText>
      </w:r>
      <w:r w:rsidR="00172964">
        <w:fldChar w:fldCharType="separate"/>
      </w:r>
      <w:r w:rsidR="00172964">
        <w:t>8.1.1</w:t>
      </w:r>
      <w:r w:rsidR="00172964">
        <w:fldChar w:fldCharType="end"/>
      </w:r>
      <w:r w:rsidR="00CD5CB9">
        <w:t>.</w:t>
      </w:r>
    </w:p>
    <w:p w14:paraId="01724EE9" w14:textId="77777777" w:rsidR="00FB4D5B" w:rsidRDefault="00FB4D5B" w:rsidP="00D0199D">
      <w:pPr>
        <w:pStyle w:val="BodyText"/>
      </w:pPr>
    </w:p>
    <w:p w14:paraId="10B21230" w14:textId="7A81E71C" w:rsidR="008C46D2" w:rsidRDefault="003C40D8" w:rsidP="003C40D8">
      <w:pPr>
        <w:pStyle w:val="BodyText"/>
        <w:jc w:val="center"/>
      </w:pPr>
      <w:r>
        <w:rPr>
          <w:noProof/>
        </w:rPr>
        <w:drawing>
          <wp:inline distT="0" distB="0" distL="0" distR="0" wp14:anchorId="3969F4B4" wp14:editId="31C2C012">
            <wp:extent cx="2496541" cy="1914525"/>
            <wp:effectExtent l="0" t="0" r="0" b="0"/>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7724" cy="1915432"/>
                    </a:xfrm>
                    <a:prstGeom prst="rect">
                      <a:avLst/>
                    </a:prstGeom>
                    <a:noFill/>
                    <a:ln>
                      <a:noFill/>
                    </a:ln>
                  </pic:spPr>
                </pic:pic>
              </a:graphicData>
            </a:graphic>
          </wp:inline>
        </w:drawing>
      </w:r>
    </w:p>
    <w:p w14:paraId="60B2A02F" w14:textId="64EE8817" w:rsidR="008C46D2" w:rsidRDefault="00F85E5C" w:rsidP="006A3B50">
      <w:pPr>
        <w:pStyle w:val="Caption"/>
      </w:pPr>
      <w:bookmarkStart w:id="275" w:name="_Ref468387525"/>
      <w:r>
        <w:t xml:space="preserve">Figure </w:t>
      </w:r>
      <w:fldSimple w:instr=" SEQ Figure \* ARABIC ">
        <w:r w:rsidR="0018091C">
          <w:rPr>
            <w:noProof/>
          </w:rPr>
          <w:t>6</w:t>
        </w:r>
      </w:fldSimple>
      <w:bookmarkEnd w:id="275"/>
      <w:r>
        <w:t xml:space="preserve"> </w:t>
      </w:r>
      <w:r w:rsidR="008C46D2">
        <w:t xml:space="preserve">| </w:t>
      </w:r>
      <w:r>
        <w:t>Forces acting on quadrotor</w:t>
      </w:r>
      <w:r w:rsidR="003C40D8">
        <w:t xml:space="preserve"> </w:t>
      </w:r>
      <w:r w:rsidR="003C40D8">
        <w:fldChar w:fldCharType="begin"/>
      </w:r>
      <w:r w:rsidR="00E155DC">
        <w:instrText xml:space="preserve"> ADDIN ZOTERO_ITEM CSL_CITATION {"citationID":"lqvi3m386","properties":{"formattedCitation":"[12]","plainCitation":"[12]"},"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rsidR="003C40D8">
        <w:fldChar w:fldCharType="separate"/>
      </w:r>
      <w:r w:rsidR="00E155DC" w:rsidRPr="00E155DC">
        <w:t>[12]</w:t>
      </w:r>
      <w:r w:rsidR="003C40D8">
        <w:fldChar w:fldCharType="end"/>
      </w:r>
      <w:r w:rsidR="003C40D8">
        <w:t xml:space="preserve"> </w:t>
      </w:r>
    </w:p>
    <w:p w14:paraId="49CD5676" w14:textId="6C553E69" w:rsidR="00B524D5" w:rsidRPr="00B524D5" w:rsidRDefault="00B627AF" w:rsidP="00B05BC9">
      <w:pPr>
        <w:pStyle w:val="BodyText"/>
      </w:pPr>
      <w:r>
        <w:tab/>
      </w:r>
      <w:r w:rsidR="00CD5CB9">
        <w:t>The physical properties of the quadrotor system govern the equations of motion</w:t>
      </w:r>
      <w:r>
        <w:t xml:space="preserve">. </w:t>
      </w:r>
      <w:r w:rsidR="005A1F39">
        <w:t xml:space="preserve">The torque produced by the motors, conservation of energy, </w:t>
      </w:r>
      <w:r w:rsidR="00F64028">
        <w:t>and the thrust acting on the quadrotor were taken into account for the governing equations</w:t>
      </w:r>
      <w:r w:rsidR="00172964">
        <w:t xml:space="preserve">, shown in Appendix </w:t>
      </w:r>
      <w:r w:rsidR="00172964">
        <w:fldChar w:fldCharType="begin"/>
      </w:r>
      <w:r w:rsidR="00172964">
        <w:instrText xml:space="preserve"> REF _Ref468639885 \r \h </w:instrText>
      </w:r>
      <w:r w:rsidR="00172964">
        <w:fldChar w:fldCharType="separate"/>
      </w:r>
      <w:r w:rsidR="00172964">
        <w:t>8.1.2</w:t>
      </w:r>
      <w:r w:rsidR="00172964">
        <w:fldChar w:fldCharType="end"/>
      </w:r>
      <w:r w:rsidR="00172964">
        <w:t xml:space="preserve"> </w:t>
      </w:r>
      <w:r w:rsidR="00CD5CB9">
        <w:fldChar w:fldCharType="begin"/>
      </w:r>
      <w:r w:rsidR="00E155DC">
        <w:instrText xml:space="preserve"> ADDIN ZOTERO_ITEM CSL_CITATION {"citationID":"odiod63pk","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CD5CB9">
        <w:fldChar w:fldCharType="separate"/>
      </w:r>
      <w:r w:rsidR="00E155DC" w:rsidRPr="00E155DC">
        <w:t>[11]</w:t>
      </w:r>
      <w:r w:rsidR="00CD5CB9">
        <w:fldChar w:fldCharType="end"/>
      </w:r>
      <w:r w:rsidR="00F64028">
        <w:t xml:space="preserve">. </w:t>
      </w:r>
      <w:r w:rsidR="008C46D2">
        <w:t>The summary of forces and torques acting on the quadrotor are summarized above in</w:t>
      </w:r>
      <w:r w:rsidR="00F85E5C">
        <w:t xml:space="preserve"> </w:t>
      </w:r>
      <w:r w:rsidR="00F85E5C">
        <w:fldChar w:fldCharType="begin"/>
      </w:r>
      <w:r w:rsidR="00F85E5C">
        <w:instrText xml:space="preserve"> REF _Ref468387525 \h </w:instrText>
      </w:r>
      <w:r w:rsidR="00F85E5C">
        <w:fldChar w:fldCharType="separate"/>
      </w:r>
      <w:r w:rsidR="0018091C">
        <w:t xml:space="preserve">Figure </w:t>
      </w:r>
      <w:r w:rsidR="0018091C">
        <w:rPr>
          <w:noProof/>
        </w:rPr>
        <w:t>6</w:t>
      </w:r>
      <w:r w:rsidR="00F85E5C">
        <w:fldChar w:fldCharType="end"/>
      </w:r>
      <w:r w:rsidR="008C46D2">
        <w:t xml:space="preserve">. </w:t>
      </w:r>
      <w:r w:rsidR="003C0101">
        <w:t xml:space="preserve">The resulting </w:t>
      </w:r>
      <w:r w:rsidR="00C31180">
        <w:t xml:space="preserve">governing equations </w:t>
      </w:r>
      <w:r w:rsidR="00F85E5C">
        <w:t>are</w:t>
      </w:r>
      <w:r w:rsidR="00C31180">
        <w:t xml:space="preserve"> represented using state space notation</w:t>
      </w:r>
      <w:r w:rsidR="00F85E5C">
        <w:t xml:space="preserve"> in</w:t>
      </w:r>
      <w:r w:rsidR="00B3602B">
        <w:t xml:space="preserve"> Equations </w:t>
      </w:r>
      <w:r w:rsidR="00B3602B">
        <w:fldChar w:fldCharType="begin"/>
      </w:r>
      <w:r w:rsidR="00B3602B">
        <w:instrText xml:space="preserve"> REF _Ref468624114 \h </w:instrText>
      </w:r>
      <w:r w:rsidR="00B3602B">
        <w:fldChar w:fldCharType="separate"/>
      </w:r>
      <w:r w:rsidR="0018091C">
        <w:t>(</w:t>
      </w:r>
      <w:r w:rsidR="0018091C">
        <w:rPr>
          <w:noProof/>
        </w:rPr>
        <w:t>3</w:t>
      </w:r>
      <w:r w:rsidR="0018091C">
        <w:t>)</w:t>
      </w:r>
      <w:r w:rsidR="00B3602B">
        <w:fldChar w:fldCharType="end"/>
      </w:r>
      <w:r w:rsidR="00B3602B">
        <w:t xml:space="preserve"> through </w:t>
      </w:r>
      <w:r w:rsidR="00B3602B">
        <w:fldChar w:fldCharType="begin"/>
      </w:r>
      <w:r w:rsidR="00B3602B">
        <w:instrText xml:space="preserve"> REF _Ref468624118 \h </w:instrText>
      </w:r>
      <w:r w:rsidR="00B3602B">
        <w:fldChar w:fldCharType="separate"/>
      </w:r>
      <w:r w:rsidR="0018091C">
        <w:t>(</w:t>
      </w:r>
      <w:r w:rsidR="0018091C">
        <w:rPr>
          <w:noProof/>
        </w:rPr>
        <w:t>6</w:t>
      </w:r>
      <w:r w:rsidR="0018091C">
        <w:t>)</w:t>
      </w:r>
      <w:r w:rsidR="00B3602B">
        <w:fldChar w:fldCharType="end"/>
      </w:r>
      <w:r w:rsidR="00B3602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703030" w14:paraId="44A6FD74" w14:textId="77777777" w:rsidTr="00B524D5">
        <w:tc>
          <w:tcPr>
            <w:tcW w:w="3072" w:type="dxa"/>
          </w:tcPr>
          <w:p w14:paraId="31E1B1DD" w14:textId="77777777" w:rsidR="00703030" w:rsidRDefault="00703030" w:rsidP="00D0199D">
            <w:pPr>
              <w:pStyle w:val="BodyText"/>
            </w:pPr>
          </w:p>
        </w:tc>
        <w:tc>
          <w:tcPr>
            <w:tcW w:w="4776" w:type="dxa"/>
          </w:tcPr>
          <w:p w14:paraId="3A714A4B" w14:textId="0538C3FD" w:rsidR="00703030" w:rsidRPr="00B524D5" w:rsidRDefault="000C4912" w:rsidP="00B524D5">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273C0560" w14:textId="2EBF3A99" w:rsidR="00703030" w:rsidRDefault="00B524D5" w:rsidP="00B524D5">
            <w:pPr>
              <w:pStyle w:val="BodyText"/>
              <w:jc w:val="right"/>
            </w:pPr>
            <w:bookmarkStart w:id="276" w:name="_Ref468624114"/>
            <w:r>
              <w:t>(</w:t>
            </w:r>
            <w:fldSimple w:instr=" SEQ Equation \* ARABIC ">
              <w:r w:rsidR="0018091C">
                <w:rPr>
                  <w:noProof/>
                </w:rPr>
                <w:t>3</w:t>
              </w:r>
            </w:fldSimple>
            <w:r>
              <w:t>)</w:t>
            </w:r>
            <w:bookmarkEnd w:id="276"/>
          </w:p>
        </w:tc>
      </w:tr>
      <w:tr w:rsidR="00703030" w14:paraId="7F449306" w14:textId="77777777" w:rsidTr="00B524D5">
        <w:tc>
          <w:tcPr>
            <w:tcW w:w="3072" w:type="dxa"/>
          </w:tcPr>
          <w:p w14:paraId="55563337" w14:textId="77777777" w:rsidR="00703030" w:rsidRDefault="00703030" w:rsidP="00D0199D">
            <w:pPr>
              <w:pStyle w:val="BodyText"/>
            </w:pPr>
          </w:p>
        </w:tc>
        <w:tc>
          <w:tcPr>
            <w:tcW w:w="4776" w:type="dxa"/>
          </w:tcPr>
          <w:p w14:paraId="66F7AA48" w14:textId="0C08E685" w:rsidR="00703030" w:rsidRPr="00B524D5" w:rsidRDefault="000C4912" w:rsidP="00B524D5">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464C7C2D" w14:textId="5CC07733" w:rsidR="00703030" w:rsidRDefault="00B524D5" w:rsidP="00B524D5">
            <w:pPr>
              <w:pStyle w:val="BodyText"/>
              <w:jc w:val="right"/>
            </w:pPr>
            <w:r>
              <w:t>(</w:t>
            </w:r>
            <w:fldSimple w:instr=" SEQ Equation \* ARABIC ">
              <w:r w:rsidR="0018091C">
                <w:rPr>
                  <w:noProof/>
                </w:rPr>
                <w:t>4</w:t>
              </w:r>
            </w:fldSimple>
            <w:r>
              <w:t>)</w:t>
            </w:r>
          </w:p>
        </w:tc>
      </w:tr>
      <w:tr w:rsidR="00703030" w14:paraId="43D36C47" w14:textId="77777777" w:rsidTr="00B524D5">
        <w:tc>
          <w:tcPr>
            <w:tcW w:w="3072" w:type="dxa"/>
          </w:tcPr>
          <w:p w14:paraId="04C954BB" w14:textId="77777777" w:rsidR="00703030" w:rsidRDefault="00703030" w:rsidP="00D0199D">
            <w:pPr>
              <w:pStyle w:val="BodyText"/>
            </w:pPr>
          </w:p>
        </w:tc>
        <w:tc>
          <w:tcPr>
            <w:tcW w:w="4776" w:type="dxa"/>
          </w:tcPr>
          <w:p w14:paraId="3AC42DAD" w14:textId="42B68E6D" w:rsidR="00703030" w:rsidRPr="00B524D5" w:rsidRDefault="000C4912" w:rsidP="00B524D5">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131911FA" w14:textId="4A63F02E" w:rsidR="00703030" w:rsidRDefault="00B524D5" w:rsidP="00B524D5">
            <w:pPr>
              <w:pStyle w:val="BodyText"/>
              <w:jc w:val="right"/>
            </w:pPr>
            <w:r>
              <w:t>(</w:t>
            </w:r>
            <w:fldSimple w:instr=" SEQ Equation \* ARABIC ">
              <w:r w:rsidR="0018091C">
                <w:rPr>
                  <w:noProof/>
                </w:rPr>
                <w:t>5</w:t>
              </w:r>
            </w:fldSimple>
            <w:r>
              <w:t>)</w:t>
            </w:r>
          </w:p>
        </w:tc>
      </w:tr>
      <w:tr w:rsidR="00703030" w14:paraId="7769B70F" w14:textId="77777777" w:rsidTr="00B524D5">
        <w:tc>
          <w:tcPr>
            <w:tcW w:w="3072" w:type="dxa"/>
          </w:tcPr>
          <w:p w14:paraId="20EDAC12" w14:textId="77777777" w:rsidR="00703030" w:rsidRDefault="00703030" w:rsidP="00D0199D">
            <w:pPr>
              <w:pStyle w:val="BodyText"/>
            </w:pPr>
          </w:p>
        </w:tc>
        <w:tc>
          <w:tcPr>
            <w:tcW w:w="4776" w:type="dxa"/>
          </w:tcPr>
          <w:p w14:paraId="58EF04EE" w14:textId="43E498FD" w:rsidR="00703030" w:rsidRPr="00B524D5" w:rsidRDefault="000C4912" w:rsidP="00B524D5">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649D08DB" w14:textId="7CFBD58A" w:rsidR="00703030" w:rsidRDefault="00B524D5" w:rsidP="00B524D5">
            <w:pPr>
              <w:pStyle w:val="BodyText"/>
              <w:jc w:val="right"/>
            </w:pPr>
            <w:bookmarkStart w:id="277" w:name="_Ref468624118"/>
            <w:r>
              <w:t>(</w:t>
            </w:r>
            <w:fldSimple w:instr=" SEQ Equation \* ARABIC ">
              <w:r w:rsidR="0018091C">
                <w:rPr>
                  <w:noProof/>
                </w:rPr>
                <w:t>6</w:t>
              </w:r>
            </w:fldSimple>
            <w:r>
              <w:t>)</w:t>
            </w:r>
            <w:bookmarkEnd w:id="277"/>
          </w:p>
        </w:tc>
      </w:tr>
    </w:tbl>
    <w:p w14:paraId="5EBFBEFA" w14:textId="7AB1B66B" w:rsidR="008C46D2" w:rsidRDefault="00B3602B" w:rsidP="00703030">
      <w:pPr>
        <w:pStyle w:val="BodyText"/>
      </w:pPr>
      <w:r>
        <w:t>w</w:t>
      </w:r>
      <w:r w:rsidR="00703030">
        <w:t xml:space="preserve">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oMath>
      <w:r w:rsidR="00703030">
        <w:rPr>
          <w:noProof/>
        </w:rPr>
        <w:t xml:space="preserve"> is the </w:t>
      </w:r>
      <w:r w:rsidR="003C40D8">
        <w:rPr>
          <w:noProof/>
        </w:rPr>
        <w:t>x, y, and z position in space;</w:t>
      </w:r>
      <w:r w:rsidR="00703030">
        <w:rPr>
          <w:noProof/>
        </w:rPr>
        <w:t xml:space="preserv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sidR="00703030">
        <w:rPr>
          <w:noProof/>
        </w:rPr>
        <w:t xml:space="preserve"> is the linear velocity</w:t>
      </w:r>
      <w:r w:rsidR="003C40D8">
        <w:rPr>
          <w:noProof/>
        </w:rPr>
        <w:t xml:space="preserve"> in the x, y and z direction;</w:t>
      </w:r>
      <w:r w:rsidR="00703030">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sidR="00703030">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sidR="00703030">
        <w:rPr>
          <w:noProof/>
        </w:rPr>
        <w:t xml:space="preserve"> is the angular velocity</w:t>
      </w:r>
      <w:r w:rsidR="00C30D09">
        <w:rPr>
          <w:noProof/>
        </w:rPr>
        <w:t xml:space="preserve"> about the x, y, and z axes</w:t>
      </w:r>
      <w:r w:rsidR="00703030">
        <w:rPr>
          <w:noProof/>
        </w:rPr>
        <w:t>.</w:t>
      </w:r>
    </w:p>
    <w:p w14:paraId="78FC825E" w14:textId="2FEA129E" w:rsidR="008C46D2" w:rsidRPr="00F35D49" w:rsidRDefault="008C46D2" w:rsidP="00C30D09">
      <w:pPr>
        <w:spacing w:line="480" w:lineRule="auto"/>
        <w:jc w:val="both"/>
      </w:pPr>
      <w:r>
        <w:tab/>
        <w:t xml:space="preserve">Using the state space notation representation of the governing equations, the team </w:t>
      </w:r>
      <w:r w:rsidR="00F85E5C">
        <w:t xml:space="preserve">simulated </w:t>
      </w:r>
      <w:r w:rsidR="00E71AB3">
        <w:t xml:space="preserve">the motion of the quadrotor </w:t>
      </w:r>
      <w:r w:rsidR="00F85E5C">
        <w:t>as a function of</w:t>
      </w:r>
      <w:r w:rsidR="00E71AB3">
        <w:t xml:space="preserve"> various input conditions</w:t>
      </w:r>
      <w:r w:rsidR="00F85E5C">
        <w:t xml:space="preserve">. The simulation details are outlined in Section </w:t>
      </w:r>
      <w:r w:rsidR="00F85E5C">
        <w:fldChar w:fldCharType="begin"/>
      </w:r>
      <w:r w:rsidR="00F85E5C">
        <w:instrText xml:space="preserve"> REF _Ref468387650 \r \h </w:instrText>
      </w:r>
      <w:r w:rsidR="00F85E5C">
        <w:fldChar w:fldCharType="separate"/>
      </w:r>
      <w:r w:rsidR="0018091C">
        <w:t>4.1.1</w:t>
      </w:r>
      <w:r w:rsidR="00F85E5C">
        <w:fldChar w:fldCharType="end"/>
      </w:r>
      <w:r w:rsidR="00F85E5C">
        <w:t xml:space="preserve"> and the code is found in </w:t>
      </w:r>
      <w:commentRangeStart w:id="278"/>
      <w:r w:rsidR="00F85E5C">
        <w:t xml:space="preserve">Appendix </w:t>
      </w:r>
      <w:commentRangeEnd w:id="278"/>
      <w:r w:rsidR="00323ED4">
        <w:rPr>
          <w:rStyle w:val="CommentReference"/>
        </w:rPr>
        <w:commentReference w:id="278"/>
      </w:r>
      <w:r w:rsidR="00F85E5C">
        <w:fldChar w:fldCharType="begin"/>
      </w:r>
      <w:r w:rsidR="00F85E5C">
        <w:instrText xml:space="preserve"> REF _Ref468379872 \r \h </w:instrText>
      </w:r>
      <w:r w:rsidR="00F85E5C">
        <w:fldChar w:fldCharType="separate"/>
      </w:r>
      <w:r w:rsidR="0018091C">
        <w:t>8.1</w:t>
      </w:r>
      <w:r w:rsidR="00F85E5C">
        <w:fldChar w:fldCharType="end"/>
      </w:r>
      <w:r w:rsidR="00E71AB3">
        <w:t>.</w:t>
      </w:r>
    </w:p>
    <w:p w14:paraId="60EEBAD6" w14:textId="63154622" w:rsidR="006C57D4" w:rsidRDefault="006C5022" w:rsidP="006C57D4">
      <w:pPr>
        <w:pStyle w:val="Heading3"/>
      </w:pPr>
      <w:bookmarkStart w:id="279" w:name="_Toc468639758"/>
      <w:r>
        <w:t>Control Feedback S</w:t>
      </w:r>
      <w:r w:rsidR="00F377D4">
        <w:t>imulation</w:t>
      </w:r>
      <w:r w:rsidR="00DF0BCC">
        <w:t xml:space="preserve"> with Luenberger Observer</w:t>
      </w:r>
      <w:bookmarkEnd w:id="279"/>
    </w:p>
    <w:p w14:paraId="2F05A91C" w14:textId="691F9D65" w:rsidR="00A535FD" w:rsidRDefault="00B961FC" w:rsidP="00B961FC">
      <w:pPr>
        <w:pStyle w:val="BodyText"/>
        <w:ind w:firstLine="540"/>
      </w:pPr>
      <w:r>
        <w:t>The simulation e</w:t>
      </w:r>
      <w:r w:rsidR="0033669B">
        <w:t xml:space="preserve">nvironment was created to test the </w:t>
      </w:r>
      <w:r w:rsidR="00C30D09">
        <w:t>resultsfor</w:t>
      </w:r>
      <w:r w:rsidR="0033669B">
        <w:t xml:space="preserve"> different inputs into the system</w:t>
      </w:r>
      <w:r w:rsidR="00C7652B">
        <w:t xml:space="preserve">, and was adapted from the simulation code implemented </w:t>
      </w:r>
      <w:r w:rsidR="00C30D09">
        <w:t xml:space="preserve">by the author who wrote the quadrotor simulation previously referenced </w:t>
      </w:r>
      <w:r w:rsidR="00C7652B">
        <w:t>[10]</w:t>
      </w:r>
      <w:r>
        <w:t xml:space="preserve">. The equations of motion were incorporated in a </w:t>
      </w:r>
      <w:r w:rsidR="007B11F7">
        <w:t>MATLAB</w:t>
      </w:r>
      <w:r>
        <w:t xml:space="preserve"> </w:t>
      </w:r>
      <w:r w:rsidR="00C7652B">
        <w:t xml:space="preserve">script </w:t>
      </w:r>
      <w:r>
        <w:t xml:space="preserve">file that </w:t>
      </w:r>
      <w:r w:rsidR="00C7652B">
        <w:t xml:space="preserve">includes functions to compute the forces, torques, and accelerations given the system constants.  The simulation input vector represents </w:t>
      </w:r>
      <w:r>
        <w:t xml:space="preserve">the voltage values of each of the </w:t>
      </w:r>
      <w:r w:rsidR="00C7652B">
        <w:t xml:space="preserve">four </w:t>
      </w:r>
      <w:r>
        <w:t xml:space="preserve">motors as an input. </w:t>
      </w:r>
      <w:r w:rsidR="00C7652B">
        <w:t xml:space="preserve">The output of the simulation code is a </w:t>
      </w:r>
      <w:r w:rsidR="00A535FD">
        <w:t xml:space="preserve">data </w:t>
      </w:r>
      <w:r w:rsidR="00A535FD">
        <w:lastRenderedPageBreak/>
        <w:t xml:space="preserve">struct containing vectors of position, orientation, velocity, and angular velocity as a function of time. The results of this simulation can be used to visualize the state of the quadrotor based on the dynamic model </w:t>
      </w:r>
      <w:r w:rsidR="00C30D09">
        <w:t>of</w:t>
      </w:r>
      <w:r w:rsidR="00A535FD">
        <w:t xml:space="preserve"> the system. </w:t>
      </w:r>
      <w:r w:rsidR="00667088">
        <w:t xml:space="preserve">These results are discussed further in Section </w:t>
      </w:r>
      <w:r w:rsidR="00667088">
        <w:fldChar w:fldCharType="begin"/>
      </w:r>
      <w:r w:rsidR="00667088">
        <w:instrText xml:space="preserve"> REF _Ref468647384 \r \h </w:instrText>
      </w:r>
      <w:r w:rsidR="00667088">
        <w:fldChar w:fldCharType="separate"/>
      </w:r>
      <w:r w:rsidR="00667088">
        <w:t>5.1</w:t>
      </w:r>
      <w:r w:rsidR="00667088">
        <w:fldChar w:fldCharType="end"/>
      </w:r>
      <w:r w:rsidR="00667088">
        <w:t>.</w:t>
      </w:r>
    </w:p>
    <w:p w14:paraId="1132D979" w14:textId="2B1502C5" w:rsidR="00800F46" w:rsidRPr="00800F46" w:rsidRDefault="00A14012" w:rsidP="00A535FD">
      <w:pPr>
        <w:pStyle w:val="BodyText"/>
        <w:ind w:firstLine="547"/>
      </w:pPr>
      <w:r>
        <w:t>A</w:t>
      </w:r>
      <w:r w:rsidR="004554A1">
        <w:t xml:space="preserve">long with the dynamic model, a </w:t>
      </w:r>
      <w:r>
        <w:t xml:space="preserve">PD controller was implemented to simulate the state output of the quadrotor. </w:t>
      </w:r>
      <w:r w:rsidR="004554A1">
        <w:t xml:space="preserve">The controller code was also adapted from </w:t>
      </w:r>
      <w:r w:rsidR="00C30D09">
        <w:t xml:space="preserve">the literature quadrotor simulation </w:t>
      </w:r>
      <w:r w:rsidR="004554A1">
        <w:t>[10].</w:t>
      </w:r>
      <w:r w:rsidR="00C30D09">
        <w:t xml:space="preserve"> T</w:t>
      </w:r>
      <w:r w:rsidR="000B27E8">
        <w:t>he state-space representation of the governing equations shown in Equations</w:t>
      </w:r>
      <w:r w:rsidR="00C30D09">
        <w:t xml:space="preserve"> </w:t>
      </w:r>
      <w:r w:rsidR="00C30D09">
        <w:fldChar w:fldCharType="begin"/>
      </w:r>
      <w:r w:rsidR="00C30D09">
        <w:instrText xml:space="preserve"> REF _Ref468624114 \h </w:instrText>
      </w:r>
      <w:r w:rsidR="00C30D09">
        <w:fldChar w:fldCharType="separate"/>
      </w:r>
      <w:r w:rsidR="00C30D09">
        <w:t>(</w:t>
      </w:r>
      <w:r w:rsidR="00C30D09">
        <w:rPr>
          <w:noProof/>
        </w:rPr>
        <w:t>3</w:t>
      </w:r>
      <w:r w:rsidR="00C30D09">
        <w:t>)</w:t>
      </w:r>
      <w:r w:rsidR="00C30D09">
        <w:fldChar w:fldCharType="end"/>
      </w:r>
      <w:r w:rsidR="00C30D09">
        <w:t xml:space="preserve"> through </w:t>
      </w:r>
      <w:r w:rsidR="00C30D09">
        <w:fldChar w:fldCharType="begin"/>
      </w:r>
      <w:r w:rsidR="00C30D09">
        <w:instrText xml:space="preserve"> REF _Ref468624118 \h </w:instrText>
      </w:r>
      <w:r w:rsidR="00C30D09">
        <w:fldChar w:fldCharType="separate"/>
      </w:r>
      <w:r w:rsidR="00C30D09">
        <w:t>(</w:t>
      </w:r>
      <w:r w:rsidR="00C30D09">
        <w:rPr>
          <w:noProof/>
        </w:rPr>
        <w:t>6</w:t>
      </w:r>
      <w:r w:rsidR="00C30D09">
        <w:t>)</w:t>
      </w:r>
      <w:r w:rsidR="00C30D09">
        <w:fldChar w:fldCharType="end"/>
      </w:r>
      <w:r w:rsidR="000B27E8">
        <w:t xml:space="preserve"> was used</w:t>
      </w:r>
      <w:r w:rsidR="00C30D09">
        <w:t xml:space="preserve"> to implement the controller</w:t>
      </w:r>
      <w:r w:rsidR="000B27E8">
        <w:t xml:space="preserve">. </w:t>
      </w:r>
      <w:r w:rsidR="00551CBC">
        <w:t xml:space="preserve">(Add observer equations to </w:t>
      </w:r>
      <w:commentRangeStart w:id="280"/>
      <w:r w:rsidR="00551CBC">
        <w:t>appendix</w:t>
      </w:r>
      <w:commentRangeEnd w:id="280"/>
      <w:r w:rsidR="00551CBC">
        <w:rPr>
          <w:rStyle w:val="CommentReference"/>
        </w:rPr>
        <w:commentReference w:id="280"/>
      </w:r>
      <w:r w:rsidR="00551CBC">
        <w:t xml:space="preserve">). </w:t>
      </w:r>
      <w:r w:rsidR="000B27E8">
        <w:t xml:space="preserve">To close </w:t>
      </w:r>
      <w:r w:rsidR="00C30D09">
        <w:t>the control loop, a Luenberger o</w:t>
      </w:r>
      <w:r w:rsidR="000B27E8">
        <w:t xml:space="preserve">bserver was implemented. </w:t>
      </w:r>
      <w:r w:rsidR="00553995">
        <w:t xml:space="preserve">The </w:t>
      </w:r>
      <w:r w:rsidR="00C30D09">
        <w:t>Luenberger observer, which is based on a linearization of the nonlinear system,</w:t>
      </w:r>
      <w:r w:rsidR="00553995">
        <w:t xml:space="preserve"> provide</w:t>
      </w:r>
      <w:r w:rsidR="00C30D09">
        <w:t>s</w:t>
      </w:r>
      <w:r w:rsidR="00553995">
        <w:t xml:space="preserve"> state feedback in the case that all state space </w:t>
      </w:r>
      <w:r w:rsidR="00C30D09">
        <w:t>cannot be measured directly</w:t>
      </w:r>
      <w:r w:rsidR="00F811F9">
        <w:t xml:space="preserve"> </w:t>
      </w:r>
      <w:r w:rsidR="00F811F9">
        <w:fldChar w:fldCharType="begin"/>
      </w:r>
      <w:r w:rsidR="00E155DC">
        <w:instrText xml:space="preserve"> ADDIN ZOTERO_ITEM CSL_CITATION {"citationID":"129a6u7bur","properties":{"formattedCitation":"[13]","plainCitation":"[13]"},"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F811F9">
        <w:fldChar w:fldCharType="separate"/>
      </w:r>
      <w:r w:rsidR="00E155DC" w:rsidRPr="00E155DC">
        <w:t>[13]</w:t>
      </w:r>
      <w:r w:rsidR="00F811F9">
        <w:fldChar w:fldCharType="end"/>
      </w:r>
      <w:r w:rsidR="00086CF4">
        <w:t>.</w:t>
      </w:r>
      <w:r w:rsidR="00D04589">
        <w:t xml:space="preserve"> </w:t>
      </w:r>
      <w:r w:rsidR="00C30D09">
        <w:t xml:space="preserve">The team linearized the equation of motions using numerical methods in MATLAB </w:t>
      </w:r>
      <w:r w:rsidR="007C42BC">
        <w:t xml:space="preserve">(Attach code in </w:t>
      </w:r>
      <w:commentRangeStart w:id="281"/>
      <w:r w:rsidR="007C42BC">
        <w:t>appendix</w:t>
      </w:r>
      <w:commentRangeEnd w:id="281"/>
      <w:r w:rsidR="007C42BC">
        <w:rPr>
          <w:rStyle w:val="CommentReference"/>
        </w:rPr>
        <w:commentReference w:id="281"/>
      </w:r>
      <w:r w:rsidR="007C42BC">
        <w:t>).</w:t>
      </w:r>
    </w:p>
    <w:p w14:paraId="663DE135" w14:textId="28F158B3" w:rsidR="00F377D4" w:rsidRDefault="006C5022" w:rsidP="00392BFF">
      <w:pPr>
        <w:pStyle w:val="Heading3"/>
      </w:pPr>
      <w:bookmarkStart w:id="282" w:name="_Toc468639759"/>
      <w:r>
        <w:t>Control Feedback S</w:t>
      </w:r>
      <w:r w:rsidR="00F377D4">
        <w:t>imulation with SSE</w:t>
      </w:r>
      <w:bookmarkEnd w:id="282"/>
    </w:p>
    <w:p w14:paraId="7828FBDF" w14:textId="65C4F4B5" w:rsidR="00E25665" w:rsidRDefault="00E25665" w:rsidP="00E25665">
      <w:pPr>
        <w:pStyle w:val="BodyText"/>
        <w:ind w:firstLine="540"/>
      </w:pPr>
      <w:r>
        <w:t xml:space="preserve">The first step in simulating the SSE algorithm was implementing the algorithm in a language the team was comfortable with. Based on the liaisons’ suggestion, the team used CVX, a convex optimization solver that is compatible with </w:t>
      </w:r>
      <w:r w:rsidR="007B11F7">
        <w:t>MATLAB</w:t>
      </w:r>
      <w:r>
        <w:t xml:space="preserve"> </w:t>
      </w:r>
      <w:r>
        <w:fldChar w:fldCharType="begin"/>
      </w:r>
      <w:r w:rsidR="00E155DC">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00E155DC" w:rsidRPr="00E155DC">
        <w:t>[3]</w:t>
      </w:r>
      <w:r>
        <w:fldChar w:fldCharType="end"/>
      </w:r>
      <w:r>
        <w:t xml:space="preserve">. The core of the algorithm is included below in </w:t>
      </w:r>
      <w:r>
        <w:fldChar w:fldCharType="begin"/>
      </w:r>
      <w:r>
        <w:instrText xml:space="preserve"> REF _Ref468135599 \h </w:instrText>
      </w:r>
      <w:r>
        <w:fldChar w:fldCharType="separate"/>
      </w:r>
      <w:r w:rsidR="0018091C">
        <w:t xml:space="preserve">Figure </w:t>
      </w:r>
      <w:r w:rsidR="0018091C">
        <w:rPr>
          <w:noProof/>
        </w:rPr>
        <w:t>7</w:t>
      </w:r>
      <w:r>
        <w:fldChar w:fldCharType="end"/>
      </w:r>
      <w:r>
        <w:t>:</w:t>
      </w:r>
    </w:p>
    <w:p w14:paraId="296565A6" w14:textId="387326CE" w:rsidR="0045529B" w:rsidRDefault="0045529B" w:rsidP="006E32C3">
      <w:pPr>
        <w:pStyle w:val="Code"/>
        <w:tabs>
          <w:tab w:val="clear" w:pos="2880"/>
          <w:tab w:val="clear" w:pos="3240"/>
          <w:tab w:val="clear" w:pos="3600"/>
          <w:tab w:val="clear" w:pos="3960"/>
          <w:tab w:val="clear" w:pos="4320"/>
        </w:tabs>
        <w:ind w:left="1080"/>
      </w:pPr>
      <w:r>
        <w:t>cvx_begin</w:t>
      </w:r>
    </w:p>
    <w:p w14:paraId="216C3AFF" w14:textId="5181F731" w:rsidR="0045529B" w:rsidRDefault="0045529B" w:rsidP="006E32C3">
      <w:pPr>
        <w:pStyle w:val="Code"/>
        <w:tabs>
          <w:tab w:val="clear" w:pos="2880"/>
          <w:tab w:val="clear" w:pos="3240"/>
          <w:tab w:val="clear" w:pos="3600"/>
          <w:tab w:val="clear" w:pos="3960"/>
          <w:tab w:val="clear" w:pos="4320"/>
        </w:tabs>
        <w:ind w:left="1080"/>
      </w:pPr>
      <w:r>
        <w:tab/>
        <w:t>variable x(n)</w:t>
      </w:r>
    </w:p>
    <w:p w14:paraId="01F4FBEE" w14:textId="14AFA904" w:rsidR="0045529B" w:rsidRDefault="0045529B" w:rsidP="006E32C3">
      <w:pPr>
        <w:pStyle w:val="Code"/>
        <w:tabs>
          <w:tab w:val="clear" w:pos="2880"/>
          <w:tab w:val="clear" w:pos="3240"/>
          <w:tab w:val="clear" w:pos="3600"/>
          <w:tab w:val="clear" w:pos="3960"/>
          <w:tab w:val="clear" w:pos="4320"/>
        </w:tabs>
        <w:ind w:left="1080"/>
      </w:pPr>
      <w:r>
        <w:tab/>
        <w:t>minimize( sum(norms(YBu – reshape(CA*x,[p,T]), r, 2)) )</w:t>
      </w:r>
    </w:p>
    <w:p w14:paraId="57538921" w14:textId="54EE6C78" w:rsidR="00E25665" w:rsidRDefault="0045529B" w:rsidP="006E32C3">
      <w:pPr>
        <w:pStyle w:val="Code"/>
        <w:tabs>
          <w:tab w:val="clear" w:pos="2880"/>
          <w:tab w:val="clear" w:pos="3240"/>
          <w:tab w:val="clear" w:pos="3600"/>
          <w:tab w:val="clear" w:pos="3960"/>
          <w:tab w:val="clear" w:pos="4320"/>
        </w:tabs>
        <w:ind w:left="1080"/>
      </w:pPr>
      <w:r>
        <w:t>cvx_end</w:t>
      </w:r>
    </w:p>
    <w:p w14:paraId="3AC09F37" w14:textId="75FED2F0" w:rsidR="00E25665" w:rsidRDefault="00E25665" w:rsidP="006A3B50">
      <w:pPr>
        <w:pStyle w:val="Caption"/>
      </w:pPr>
      <w:bookmarkStart w:id="283" w:name="_Ref468135599"/>
      <w:r>
        <w:t xml:space="preserve">Figure </w:t>
      </w:r>
      <w:fldSimple w:instr=" SEQ Figure \* ARABIC ">
        <w:r w:rsidR="0018091C">
          <w:rPr>
            <w:noProof/>
          </w:rPr>
          <w:t>7</w:t>
        </w:r>
      </w:fldSimple>
      <w:bookmarkEnd w:id="283"/>
      <w:r>
        <w:t xml:space="preserve"> | SSE algorithm in </w:t>
      </w:r>
      <w:r w:rsidR="007B11F7">
        <w:t>MATLAB</w:t>
      </w:r>
      <w:r>
        <w:t xml:space="preserve"> CVX</w:t>
      </w:r>
    </w:p>
    <w:p w14:paraId="62147A03" w14:textId="490FD237" w:rsidR="006C40F4" w:rsidRDefault="002461EF" w:rsidP="002932B2">
      <w:pPr>
        <w:pStyle w:val="BodyText"/>
        <w:ind w:firstLine="540"/>
      </w:pPr>
      <w:r>
        <w:t xml:space="preserve">In the SSE algorithm, </w:t>
      </w:r>
      <w:r w:rsidRPr="00251BD2">
        <w:rPr>
          <w:rStyle w:val="CodeChar"/>
        </w:rPr>
        <w:t>YBu</w:t>
      </w:r>
      <w:r>
        <w:t xml:space="preserve"> refers to the sensor outputs </w:t>
      </w:r>
      <w:r w:rsidRPr="00251BD2">
        <w:rPr>
          <w:rStyle w:val="CodeChar"/>
        </w:rPr>
        <w:t>Y</w:t>
      </w:r>
      <w:r>
        <w:t xml:space="preserve"> and the propagated system inputs </w:t>
      </w:r>
      <w:r w:rsidRPr="00251BD2">
        <w:rPr>
          <w:rStyle w:val="CodeChar"/>
        </w:rPr>
        <w:t>Bu</w:t>
      </w:r>
      <w:r>
        <w:t xml:space="preserve">, </w:t>
      </w:r>
      <w:r w:rsidRPr="00251BD2">
        <w:rPr>
          <w:rStyle w:val="CodeChar"/>
        </w:rPr>
        <w:t>CA</w:t>
      </w:r>
      <w:r>
        <w:t xml:space="preserve"> is the observability matrix, </w:t>
      </w:r>
      <w:r w:rsidRPr="002461EF">
        <w:rPr>
          <w:rFonts w:ascii="Consolas" w:hAnsi="Consolas"/>
        </w:rPr>
        <w:t>p</w:t>
      </w:r>
      <w:r>
        <w:t xml:space="preserve"> is the number of sensors, </w:t>
      </w:r>
      <w:r w:rsidRPr="00251BD2">
        <w:rPr>
          <w:rStyle w:val="CodeChar"/>
        </w:rPr>
        <w:t>T</w:t>
      </w:r>
      <w:r>
        <w:t xml:space="preserve"> is the total number of timesteps, and </w:t>
      </w:r>
      <w:r w:rsidRPr="00251BD2">
        <w:rPr>
          <w:rStyle w:val="CodeChar"/>
        </w:rPr>
        <w:t>r</w:t>
      </w:r>
      <w:r>
        <w:t xml:space="preserve"> is the order of p-norm to use. </w:t>
      </w:r>
      <w:r w:rsidR="00E25665">
        <w:t xml:space="preserve">The algorithm is designed to estimate the state </w:t>
      </w:r>
      <w:r w:rsidR="00E25665">
        <w:lastRenderedPageBreak/>
        <w:t xml:space="preserve">of a linear system, so the quadrotor dynamic equations must be transformed into state space and linearized. The state space representation of the quadrotor equations of motions </w:t>
      </w:r>
      <w:r>
        <w:t xml:space="preserve">is revisited </w:t>
      </w:r>
      <w:r w:rsidR="00E25665">
        <w:t>in</w:t>
      </w:r>
      <w:r w:rsidR="00A67E14">
        <w:t xml:space="preserve"> Equations </w:t>
      </w:r>
      <w:r w:rsidR="003D4B26">
        <w:fldChar w:fldCharType="begin"/>
      </w:r>
      <w:r w:rsidR="003D4B26">
        <w:instrText xml:space="preserve"> REF _Ref468632890 \h </w:instrText>
      </w:r>
      <w:r w:rsidR="003D4B26">
        <w:fldChar w:fldCharType="separate"/>
      </w:r>
      <w:r w:rsidR="003D4B26">
        <w:t>(</w:t>
      </w:r>
      <w:r w:rsidR="003D4B26">
        <w:rPr>
          <w:noProof/>
        </w:rPr>
        <w:t>7</w:t>
      </w:r>
      <w:r w:rsidR="003D4B26">
        <w:t>)</w:t>
      </w:r>
      <w:r w:rsidR="003D4B26">
        <w:fldChar w:fldCharType="end"/>
      </w:r>
      <w:r w:rsidR="00A67E14">
        <w:t xml:space="preserve"> through </w:t>
      </w:r>
      <w:r w:rsidR="00A67E14">
        <w:fldChar w:fldCharType="begin"/>
      </w:r>
      <w:r w:rsidR="00A67E14">
        <w:instrText xml:space="preserve"> REF _Ref468610054 \h </w:instrText>
      </w:r>
      <w:r w:rsidR="00A67E14">
        <w:fldChar w:fldCharType="separate"/>
      </w:r>
      <w:r w:rsidR="0018091C">
        <w:t>(</w:t>
      </w:r>
      <w:r w:rsidR="0018091C">
        <w:rPr>
          <w:noProof/>
        </w:rPr>
        <w:t>16</w:t>
      </w:r>
      <w:r w:rsidR="0018091C">
        <w:t>)</w:t>
      </w:r>
      <w:r w:rsidR="00A67E14">
        <w:fldChar w:fldCharType="end"/>
      </w:r>
      <w:r w:rsidR="006C40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C40F4" w14:paraId="0E500DA8" w14:textId="77777777" w:rsidTr="002932B2">
        <w:tc>
          <w:tcPr>
            <w:tcW w:w="1098" w:type="dxa"/>
          </w:tcPr>
          <w:p w14:paraId="28067AD2" w14:textId="77777777" w:rsidR="006C40F4" w:rsidRDefault="006C40F4">
            <w:bookmarkStart w:id="284" w:name="_Ref468610045"/>
          </w:p>
        </w:tc>
        <w:tc>
          <w:tcPr>
            <w:tcW w:w="7470" w:type="dxa"/>
          </w:tcPr>
          <w:p w14:paraId="1BA29525" w14:textId="4DDEE2BF" w:rsidR="006C40F4" w:rsidRPr="006C40F4" w:rsidRDefault="000C4912"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7407186" w14:textId="2F620290" w:rsidR="006C40F4" w:rsidRDefault="006C40F4" w:rsidP="002932B2">
            <w:pPr>
              <w:jc w:val="right"/>
            </w:pPr>
            <w:bookmarkStart w:id="285" w:name="_Ref468632865"/>
            <w:bookmarkStart w:id="286" w:name="_Ref468632890"/>
            <w:r>
              <w:t>(</w:t>
            </w:r>
            <w:fldSimple w:instr=" SEQ Equation \* ARABIC ">
              <w:r w:rsidR="0018091C">
                <w:rPr>
                  <w:noProof/>
                </w:rPr>
                <w:t>7</w:t>
              </w:r>
            </w:fldSimple>
            <w:bookmarkEnd w:id="285"/>
            <w:r>
              <w:t>)</w:t>
            </w:r>
            <w:bookmarkEnd w:id="286"/>
          </w:p>
        </w:tc>
      </w:tr>
      <w:tr w:rsidR="006C40F4" w14:paraId="6CFEC093" w14:textId="77777777" w:rsidTr="002932B2">
        <w:tc>
          <w:tcPr>
            <w:tcW w:w="1098" w:type="dxa"/>
          </w:tcPr>
          <w:p w14:paraId="30288FB1" w14:textId="77777777" w:rsidR="006C40F4" w:rsidRDefault="006C40F4"/>
        </w:tc>
        <w:tc>
          <w:tcPr>
            <w:tcW w:w="7470" w:type="dxa"/>
          </w:tcPr>
          <w:p w14:paraId="1F1D52D8" w14:textId="39E59D74" w:rsidR="006C40F4" w:rsidRPr="006C40F4" w:rsidRDefault="000C491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42FFDE44" w14:textId="40584074" w:rsidR="006C40F4" w:rsidRDefault="006C40F4" w:rsidP="002932B2">
            <w:pPr>
              <w:jc w:val="right"/>
            </w:pPr>
            <w:r>
              <w:t>(</w:t>
            </w:r>
            <w:fldSimple w:instr=" SEQ Equation \* ARABIC ">
              <w:r w:rsidR="0018091C">
                <w:rPr>
                  <w:noProof/>
                </w:rPr>
                <w:t>8</w:t>
              </w:r>
            </w:fldSimple>
            <w:r>
              <w:t>)</w:t>
            </w:r>
          </w:p>
        </w:tc>
      </w:tr>
      <w:tr w:rsidR="006C40F4" w14:paraId="7E9E6624" w14:textId="77777777" w:rsidTr="002932B2">
        <w:tc>
          <w:tcPr>
            <w:tcW w:w="1098" w:type="dxa"/>
          </w:tcPr>
          <w:p w14:paraId="042EBA7F" w14:textId="77777777" w:rsidR="006C40F4" w:rsidRDefault="006C40F4"/>
        </w:tc>
        <w:tc>
          <w:tcPr>
            <w:tcW w:w="7470" w:type="dxa"/>
          </w:tcPr>
          <w:p w14:paraId="0FB54D9E" w14:textId="677E64B5" w:rsidR="006C40F4" w:rsidRPr="006C40F4" w:rsidRDefault="000C4912"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96F51B5" w14:textId="2A9B9F10" w:rsidR="006C40F4" w:rsidRDefault="006C40F4" w:rsidP="002932B2">
            <w:pPr>
              <w:jc w:val="right"/>
            </w:pPr>
            <w:r>
              <w:t>(</w:t>
            </w:r>
            <w:fldSimple w:instr=" SEQ Equation \* ARABIC ">
              <w:r w:rsidR="0018091C">
                <w:rPr>
                  <w:noProof/>
                </w:rPr>
                <w:t>9</w:t>
              </w:r>
            </w:fldSimple>
            <w:r>
              <w:t>)</w:t>
            </w:r>
          </w:p>
        </w:tc>
      </w:tr>
      <w:tr w:rsidR="006C40F4" w14:paraId="72282C93" w14:textId="77777777" w:rsidTr="002932B2">
        <w:tc>
          <w:tcPr>
            <w:tcW w:w="1098" w:type="dxa"/>
          </w:tcPr>
          <w:p w14:paraId="1DC167AB" w14:textId="77777777" w:rsidR="006C40F4" w:rsidRDefault="006C40F4"/>
        </w:tc>
        <w:tc>
          <w:tcPr>
            <w:tcW w:w="7470" w:type="dxa"/>
          </w:tcPr>
          <w:p w14:paraId="1FB2D6E0" w14:textId="7B6A1D54" w:rsidR="006C40F4" w:rsidRPr="006C40F4" w:rsidRDefault="000C4912"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2AEA1B5B" w14:textId="5C21BA4C" w:rsidR="006C40F4" w:rsidRDefault="006C40F4" w:rsidP="002932B2">
            <w:pPr>
              <w:jc w:val="right"/>
            </w:pPr>
            <w:r>
              <w:t>(</w:t>
            </w:r>
            <w:fldSimple w:instr=" SEQ Equation \* ARABIC ">
              <w:r w:rsidR="0018091C">
                <w:rPr>
                  <w:noProof/>
                </w:rPr>
                <w:t>10</w:t>
              </w:r>
            </w:fldSimple>
            <w:r>
              <w:t>)</w:t>
            </w:r>
          </w:p>
        </w:tc>
      </w:tr>
      <w:tr w:rsidR="006C40F4" w14:paraId="36E4273B" w14:textId="77777777" w:rsidTr="002932B2">
        <w:tc>
          <w:tcPr>
            <w:tcW w:w="1098" w:type="dxa"/>
          </w:tcPr>
          <w:p w14:paraId="0A42FE4A" w14:textId="77777777" w:rsidR="006C40F4" w:rsidRDefault="006C40F4"/>
        </w:tc>
        <w:tc>
          <w:tcPr>
            <w:tcW w:w="7470" w:type="dxa"/>
          </w:tcPr>
          <w:p w14:paraId="47220C2A" w14:textId="049445E8" w:rsidR="006C40F4" w:rsidRPr="006C40F4" w:rsidRDefault="000C491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0397257" w14:textId="310CDCDE" w:rsidR="006C40F4" w:rsidRDefault="006C40F4" w:rsidP="002932B2">
            <w:pPr>
              <w:jc w:val="right"/>
            </w:pPr>
            <w:r>
              <w:t>(</w:t>
            </w:r>
            <w:fldSimple w:instr=" SEQ Equation \* ARABIC ">
              <w:r w:rsidR="0018091C">
                <w:rPr>
                  <w:noProof/>
                </w:rPr>
                <w:t>11</w:t>
              </w:r>
            </w:fldSimple>
            <w:r>
              <w:t>)</w:t>
            </w:r>
          </w:p>
        </w:tc>
      </w:tr>
      <w:tr w:rsidR="006C40F4" w14:paraId="6382C396" w14:textId="77777777" w:rsidTr="002932B2">
        <w:tc>
          <w:tcPr>
            <w:tcW w:w="1098" w:type="dxa"/>
          </w:tcPr>
          <w:p w14:paraId="69C1E20B" w14:textId="77777777" w:rsidR="006C40F4" w:rsidRDefault="006C40F4"/>
        </w:tc>
        <w:tc>
          <w:tcPr>
            <w:tcW w:w="7470" w:type="dxa"/>
          </w:tcPr>
          <w:p w14:paraId="4E099F87" w14:textId="7DB416B9" w:rsidR="006C40F4" w:rsidRPr="006C40F4" w:rsidRDefault="000C491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239EE95" w14:textId="0CA9A028" w:rsidR="006C40F4" w:rsidRDefault="006C40F4" w:rsidP="002932B2">
            <w:pPr>
              <w:jc w:val="right"/>
            </w:pPr>
            <w:r>
              <w:t>(</w:t>
            </w:r>
            <w:fldSimple w:instr=" SEQ Equation \* ARABIC ">
              <w:r w:rsidR="0018091C">
                <w:rPr>
                  <w:noProof/>
                </w:rPr>
                <w:t>12</w:t>
              </w:r>
            </w:fldSimple>
            <w:r>
              <w:t>)</w:t>
            </w:r>
          </w:p>
        </w:tc>
      </w:tr>
      <w:tr w:rsidR="006C40F4" w14:paraId="1617F9E3" w14:textId="77777777" w:rsidTr="002932B2">
        <w:tc>
          <w:tcPr>
            <w:tcW w:w="1098" w:type="dxa"/>
          </w:tcPr>
          <w:p w14:paraId="2A963C31" w14:textId="77777777" w:rsidR="006C40F4" w:rsidRDefault="006C40F4"/>
        </w:tc>
        <w:tc>
          <w:tcPr>
            <w:tcW w:w="7470" w:type="dxa"/>
          </w:tcPr>
          <w:p w14:paraId="608FF073" w14:textId="577682AD" w:rsidR="006C40F4" w:rsidRPr="006C40F4" w:rsidRDefault="000C491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D086504" w14:textId="5C120540" w:rsidR="006C40F4" w:rsidRDefault="006C40F4" w:rsidP="002932B2">
            <w:pPr>
              <w:jc w:val="right"/>
            </w:pPr>
            <w:r>
              <w:t>(</w:t>
            </w:r>
            <w:fldSimple w:instr=" SEQ Equation \* ARABIC ">
              <w:r w:rsidR="0018091C">
                <w:rPr>
                  <w:noProof/>
                </w:rPr>
                <w:t>13</w:t>
              </w:r>
            </w:fldSimple>
            <w:r>
              <w:t>)</w:t>
            </w:r>
          </w:p>
        </w:tc>
      </w:tr>
      <w:tr w:rsidR="006C40F4" w14:paraId="6FE7F213" w14:textId="77777777" w:rsidTr="002932B2">
        <w:tc>
          <w:tcPr>
            <w:tcW w:w="1098" w:type="dxa"/>
          </w:tcPr>
          <w:p w14:paraId="30DA2C1E" w14:textId="77777777" w:rsidR="006C40F4" w:rsidRDefault="006C40F4"/>
        </w:tc>
        <w:tc>
          <w:tcPr>
            <w:tcW w:w="7470" w:type="dxa"/>
          </w:tcPr>
          <w:p w14:paraId="3CDB4CA5" w14:textId="4DC43F91" w:rsidR="006C40F4" w:rsidRPr="006C40F4" w:rsidRDefault="000C491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4418364D" w14:textId="73CC08A5" w:rsidR="006C40F4" w:rsidRDefault="006C40F4" w:rsidP="002932B2">
            <w:pPr>
              <w:jc w:val="right"/>
            </w:pPr>
            <w:r>
              <w:t>(</w:t>
            </w:r>
            <w:fldSimple w:instr=" SEQ Equation \* ARABIC ">
              <w:r w:rsidR="0018091C">
                <w:rPr>
                  <w:noProof/>
                </w:rPr>
                <w:t>14</w:t>
              </w:r>
            </w:fldSimple>
            <w:r>
              <w:t>)</w:t>
            </w:r>
          </w:p>
        </w:tc>
      </w:tr>
      <w:tr w:rsidR="006C40F4" w14:paraId="20EC55B5" w14:textId="77777777" w:rsidTr="002932B2">
        <w:tc>
          <w:tcPr>
            <w:tcW w:w="1098" w:type="dxa"/>
          </w:tcPr>
          <w:p w14:paraId="4D8A9682" w14:textId="77777777" w:rsidR="006C40F4" w:rsidRDefault="006C40F4"/>
        </w:tc>
        <w:tc>
          <w:tcPr>
            <w:tcW w:w="7470" w:type="dxa"/>
          </w:tcPr>
          <w:p w14:paraId="58BCD4CA" w14:textId="3F4FBC20" w:rsidR="006C40F4" w:rsidRPr="006C40F4" w:rsidRDefault="000C491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F3C21DF" w14:textId="41028309" w:rsidR="006C40F4" w:rsidRDefault="006C40F4" w:rsidP="002932B2">
            <w:pPr>
              <w:jc w:val="right"/>
            </w:pPr>
            <w:r>
              <w:t>(</w:t>
            </w:r>
            <w:fldSimple w:instr=" SEQ Equation \* ARABIC ">
              <w:r w:rsidR="0018091C">
                <w:rPr>
                  <w:noProof/>
                </w:rPr>
                <w:t>15</w:t>
              </w:r>
            </w:fldSimple>
            <w:r>
              <w:t>)</w:t>
            </w:r>
          </w:p>
        </w:tc>
      </w:tr>
      <w:tr w:rsidR="006C40F4" w14:paraId="17AEC03B" w14:textId="77777777" w:rsidTr="002932B2">
        <w:tc>
          <w:tcPr>
            <w:tcW w:w="1098" w:type="dxa"/>
          </w:tcPr>
          <w:p w14:paraId="39029686" w14:textId="480392E1" w:rsidR="006C40F4" w:rsidRDefault="006C40F4"/>
        </w:tc>
        <w:tc>
          <w:tcPr>
            <w:tcW w:w="7470" w:type="dxa"/>
          </w:tcPr>
          <w:p w14:paraId="33557789" w14:textId="7E84574E" w:rsidR="006C40F4" w:rsidRPr="006C40F4" w:rsidRDefault="000C491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70D788FA" w14:textId="12D4625A" w:rsidR="006C40F4" w:rsidRDefault="006C40F4" w:rsidP="002932B2">
            <w:pPr>
              <w:jc w:val="right"/>
            </w:pPr>
            <w:bookmarkStart w:id="287" w:name="_Ref468610054"/>
            <w:r>
              <w:t>(</w:t>
            </w:r>
            <w:fldSimple w:instr=" SEQ Equation \* ARABIC ">
              <w:r w:rsidR="0018091C">
                <w:rPr>
                  <w:noProof/>
                </w:rPr>
                <w:t>16</w:t>
              </w:r>
            </w:fldSimple>
            <w:r>
              <w:t>)</w:t>
            </w:r>
            <w:bookmarkEnd w:id="287"/>
          </w:p>
        </w:tc>
      </w:tr>
    </w:tbl>
    <w:p w14:paraId="11FE447D" w14:textId="2C994EEF" w:rsidR="006C40F4" w:rsidRDefault="006C40F4"/>
    <w:bookmarkEnd w:id="284"/>
    <w:p w14:paraId="54CB3362" w14:textId="77777777" w:rsidR="00E25665" w:rsidRDefault="00E25665" w:rsidP="00E25665">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127F21C1" w14:textId="0CF24B54" w:rsidR="00E25665" w:rsidRDefault="00E25665" w:rsidP="00E25665">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w:t>
      </w:r>
      <w:r w:rsidR="00B96D00">
        <w:t xml:space="preserve"> Equations </w:t>
      </w:r>
      <w:r w:rsidR="00B96D00">
        <w:fldChar w:fldCharType="begin"/>
      </w:r>
      <w:r w:rsidR="00B96D00">
        <w:instrText xml:space="preserve"> REF _Ref468610869 \h </w:instrText>
      </w:r>
      <w:r w:rsidR="00B96D00">
        <w:fldChar w:fldCharType="separate"/>
      </w:r>
      <w:r w:rsidR="0018091C">
        <w:t>(</w:t>
      </w:r>
      <w:r w:rsidR="0018091C">
        <w:rPr>
          <w:noProof/>
        </w:rPr>
        <w:t>17</w:t>
      </w:r>
      <w:r w:rsidR="0018091C">
        <w:t>)</w:t>
      </w:r>
      <w:r w:rsidR="00B96D00">
        <w:fldChar w:fldCharType="end"/>
      </w:r>
      <w:r w:rsidR="00B96D00">
        <w:t xml:space="preserve"> and </w:t>
      </w:r>
      <w:r w:rsidR="00B96D00">
        <w:fldChar w:fldCharType="begin"/>
      </w:r>
      <w:r w:rsidR="00B96D00">
        <w:instrText xml:space="preserve"> REF _Ref468610873 \h </w:instrText>
      </w:r>
      <w:r w:rsidR="00B96D00">
        <w:fldChar w:fldCharType="separate"/>
      </w:r>
      <w:r w:rsidR="0018091C">
        <w:t>(</w:t>
      </w:r>
      <w:r w:rsidR="0018091C">
        <w:rPr>
          <w:noProof/>
        </w:rPr>
        <w:t>18</w:t>
      </w:r>
      <w:r w:rsidR="0018091C">
        <w:t>)</w:t>
      </w:r>
      <w:r w:rsidR="00B96D0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B96D00" w14:paraId="102AEC64" w14:textId="77777777" w:rsidTr="00831934">
        <w:tc>
          <w:tcPr>
            <w:tcW w:w="558" w:type="dxa"/>
          </w:tcPr>
          <w:p w14:paraId="7EC1B02E" w14:textId="77777777" w:rsidR="00B96D00" w:rsidRDefault="00B96D00" w:rsidP="00B96D00">
            <w:pPr>
              <w:pStyle w:val="BodyText"/>
              <w:spacing w:line="276" w:lineRule="auto"/>
            </w:pPr>
          </w:p>
        </w:tc>
        <w:tc>
          <w:tcPr>
            <w:tcW w:w="8042" w:type="dxa"/>
          </w:tcPr>
          <w:p w14:paraId="6790D224" w14:textId="2D306B7E" w:rsidR="00B96D00" w:rsidRDefault="000C4912" w:rsidP="00B96D00">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39DA8B9E" w14:textId="27A1B954" w:rsidR="00B96D00" w:rsidRDefault="00B96D00" w:rsidP="00B96D00">
            <w:pPr>
              <w:pStyle w:val="BodyText"/>
              <w:spacing w:line="276" w:lineRule="auto"/>
            </w:pPr>
            <w:bookmarkStart w:id="288" w:name="_Ref468610869"/>
            <w:r>
              <w:t>(</w:t>
            </w:r>
            <w:fldSimple w:instr=" SEQ Equation \* ARABIC ">
              <w:r w:rsidR="0018091C">
                <w:rPr>
                  <w:noProof/>
                </w:rPr>
                <w:t>17</w:t>
              </w:r>
            </w:fldSimple>
            <w:r>
              <w:t>)</w:t>
            </w:r>
            <w:bookmarkEnd w:id="288"/>
          </w:p>
        </w:tc>
      </w:tr>
      <w:tr w:rsidR="00B96D00" w14:paraId="5254B332" w14:textId="77777777" w:rsidTr="00831934">
        <w:tc>
          <w:tcPr>
            <w:tcW w:w="558" w:type="dxa"/>
          </w:tcPr>
          <w:p w14:paraId="59BB7073" w14:textId="77777777" w:rsidR="00B96D00" w:rsidRDefault="00B96D00" w:rsidP="00B96D00">
            <w:pPr>
              <w:pStyle w:val="BodyText"/>
              <w:spacing w:line="276" w:lineRule="auto"/>
            </w:pPr>
          </w:p>
        </w:tc>
        <w:tc>
          <w:tcPr>
            <w:tcW w:w="8042" w:type="dxa"/>
          </w:tcPr>
          <w:p w14:paraId="06D5C77E" w14:textId="15F37D0B" w:rsidR="00B96D00" w:rsidRDefault="00B96D00" w:rsidP="00B96D00">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5252ECD6" w14:textId="3971BDBC" w:rsidR="00B96D00" w:rsidRDefault="00B96D00" w:rsidP="00B96D00">
            <w:pPr>
              <w:pStyle w:val="BodyText"/>
              <w:spacing w:line="276" w:lineRule="auto"/>
            </w:pPr>
            <w:bookmarkStart w:id="289" w:name="_Ref468610873"/>
            <w:r>
              <w:t>(</w:t>
            </w:r>
            <w:fldSimple w:instr=" SEQ Equation \* ARABIC ">
              <w:r w:rsidR="0018091C">
                <w:rPr>
                  <w:noProof/>
                </w:rPr>
                <w:t>18</w:t>
              </w:r>
            </w:fldSimple>
            <w:r>
              <w:t>)</w:t>
            </w:r>
            <w:bookmarkEnd w:id="289"/>
          </w:p>
        </w:tc>
      </w:tr>
    </w:tbl>
    <w:p w14:paraId="3C20A313" w14:textId="52B874D6" w:rsidR="00B96D00" w:rsidRDefault="00B96D00" w:rsidP="00B96D00"/>
    <w:p w14:paraId="4DE48698" w14:textId="76CD55F5" w:rsidR="00E25665" w:rsidRDefault="00E25665" w:rsidP="00E25665">
      <w:pPr>
        <w:pStyle w:val="BodyText"/>
      </w:pPr>
      <w:r>
        <w:t xml:space="preserve">The matrix </w:t>
      </w:r>
      <m:oMath>
        <m:r>
          <w:rPr>
            <w:rFonts w:ascii="Cambria Math" w:hAnsi="Cambria Math"/>
          </w:rPr>
          <m:t>C</m:t>
        </m:r>
      </m:oMath>
      <w:r>
        <w:t xml:space="preserve"> is </w:t>
      </w:r>
      <w:r w:rsidR="00F11969">
        <w:t>the</w:t>
      </w:r>
      <w:r>
        <w:t xml:space="preserv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w:t>
      </w:r>
      <w:r w:rsidR="00034E1E">
        <w:t xml:space="preserve"> The matrices </w:t>
      </w:r>
      <m:oMath>
        <m:r>
          <w:rPr>
            <w:rFonts w:ascii="Cambria Math" w:hAnsi="Cambria Math"/>
          </w:rPr>
          <m:t>A</m:t>
        </m:r>
      </m:oMath>
      <w:r w:rsidR="00034E1E">
        <w:t xml:space="preserve"> and </w:t>
      </w:r>
      <m:oMath>
        <m:r>
          <w:rPr>
            <w:rFonts w:ascii="Cambria Math" w:hAnsi="Cambria Math"/>
          </w:rPr>
          <m:t>C</m:t>
        </m:r>
      </m:oMath>
      <w:r w:rsidR="00034E1E">
        <w:t xml:space="preserve"> are then fed into the state estimator.</w:t>
      </w:r>
      <w:r w:rsidR="009D5356">
        <w:t xml:space="preserve"> The </w:t>
      </w:r>
      <w:r w:rsidR="007B11F7">
        <w:t>MATLAB</w:t>
      </w:r>
      <w:r w:rsidR="009D5356">
        <w:t xml:space="preserve"> simulation code including the SSE algorithm is included in Appendix </w:t>
      </w:r>
      <w:r w:rsidR="009D5356">
        <w:fldChar w:fldCharType="begin"/>
      </w:r>
      <w:r w:rsidR="009D5356">
        <w:instrText xml:space="preserve"> REF _Ref468388675 \r \h </w:instrText>
      </w:r>
      <w:r w:rsidR="009D5356">
        <w:fldChar w:fldCharType="separate"/>
      </w:r>
      <w:r w:rsidR="0018091C">
        <w:t>8.3</w:t>
      </w:r>
      <w:r w:rsidR="009D5356">
        <w:fldChar w:fldCharType="end"/>
      </w:r>
      <w:commentRangeStart w:id="290"/>
      <w:r w:rsidR="009D5356">
        <w:t>.</w:t>
      </w:r>
      <w:commentRangeEnd w:id="290"/>
      <w:r w:rsidR="006E32C3">
        <w:rPr>
          <w:rStyle w:val="CommentReference"/>
        </w:rPr>
        <w:commentReference w:id="290"/>
      </w:r>
    </w:p>
    <w:p w14:paraId="3E678433" w14:textId="5B8573F4" w:rsidR="00FB4D5B" w:rsidRDefault="00FB4D5B" w:rsidP="00E25665">
      <w:pPr>
        <w:pStyle w:val="BodyText"/>
      </w:pPr>
    </w:p>
    <w:p w14:paraId="29BE330E" w14:textId="77777777" w:rsidR="00FB4D5B" w:rsidRPr="00E25665" w:rsidRDefault="00FB4D5B" w:rsidP="00E25665">
      <w:pPr>
        <w:pStyle w:val="BodyText"/>
      </w:pPr>
    </w:p>
    <w:p w14:paraId="6C38F846" w14:textId="0B670D64" w:rsidR="00F377D4" w:rsidRDefault="00F377D4" w:rsidP="000A477A">
      <w:pPr>
        <w:pStyle w:val="Heading2"/>
      </w:pPr>
      <w:bookmarkStart w:id="291" w:name="_Toc468639760"/>
      <w:r>
        <w:t>Hardware implementation</w:t>
      </w:r>
      <w:bookmarkEnd w:id="291"/>
    </w:p>
    <w:p w14:paraId="49380834" w14:textId="106E6BB3" w:rsidR="004B71F6" w:rsidRPr="004B71F6" w:rsidRDefault="004B71F6" w:rsidP="004B71F6">
      <w:pPr>
        <w:pStyle w:val="BodyText"/>
        <w:ind w:firstLine="540"/>
      </w:pPr>
      <w:r>
        <w:t xml:space="preserve">This section discusses the hardware </w:t>
      </w:r>
      <w:r w:rsidR="004775E0">
        <w:t xml:space="preserve">implementation of the </w:t>
      </w:r>
      <w:r>
        <w:t xml:space="preserve">components in this project, both onboard and off-board the quadrotor. This includes the onboard computer, the on and off-board sensors, the quadrotor itself, the onboard controller, the RC receiver, </w:t>
      </w:r>
      <w:r w:rsidR="004775E0">
        <w:t>and the power to all necessary components.</w:t>
      </w:r>
    </w:p>
    <w:p w14:paraId="501DE86C" w14:textId="2FA66B1C" w:rsidR="00795F8C" w:rsidRDefault="003316B8" w:rsidP="00392BFF">
      <w:pPr>
        <w:pStyle w:val="Heading3"/>
      </w:pPr>
      <w:bookmarkStart w:id="292" w:name="_Toc468639761"/>
      <w:r>
        <w:t>Hardware Connectivity</w:t>
      </w:r>
      <w:bookmarkEnd w:id="292"/>
    </w:p>
    <w:p w14:paraId="5E321332" w14:textId="7E2AF7EB" w:rsidR="00DE596F" w:rsidRPr="00DE596F" w:rsidRDefault="00C02CF1" w:rsidP="00DE596F">
      <w:pPr>
        <w:pStyle w:val="BodyText"/>
        <w:ind w:firstLine="540"/>
      </w:pPr>
      <w:r>
        <w:t>Since one of the project</w:t>
      </w:r>
      <w:r w:rsidR="00DE596F">
        <w:t xml:space="preserve"> constraint</w:t>
      </w:r>
      <w:r>
        <w:t>s</w:t>
      </w:r>
      <w:r w:rsidR="00DE596F">
        <w:t xml:space="preserve"> is real time processing, nearly all involved hardware must be onboard the quadrotor. </w:t>
      </w:r>
      <w:r w:rsidR="00DE596F">
        <w:fldChar w:fldCharType="begin"/>
      </w:r>
      <w:r w:rsidR="00DE596F">
        <w:instrText xml:space="preserve"> REF _Ref468190474 \h </w:instrText>
      </w:r>
      <w:r w:rsidR="00DE596F">
        <w:fldChar w:fldCharType="separate"/>
      </w:r>
      <w:r w:rsidR="0018091C">
        <w:t xml:space="preserve">Figure </w:t>
      </w:r>
      <w:r w:rsidR="0018091C">
        <w:rPr>
          <w:noProof/>
        </w:rPr>
        <w:t>8</w:t>
      </w:r>
      <w:r w:rsidR="00DE596F">
        <w:fldChar w:fldCharType="end"/>
      </w:r>
      <w:r w:rsidR="00DE596F">
        <w:t xml:space="preserve"> shows the connectivity of the onboard computer, controller, sensors, motors, and power.</w:t>
      </w:r>
      <w:r w:rsidR="0005439B">
        <w:t xml:space="preserve"> Each of these components are outlined in </w:t>
      </w:r>
      <w:r w:rsidR="008E0F72">
        <w:t xml:space="preserve">this </w:t>
      </w:r>
      <w:r w:rsidR="0005439B">
        <w:t>section.</w:t>
      </w:r>
    </w:p>
    <w:p w14:paraId="43D1E786" w14:textId="77777777" w:rsidR="00DE596F" w:rsidRDefault="00DE596F" w:rsidP="00DE596F">
      <w:pPr>
        <w:pStyle w:val="BodyText"/>
        <w:keepNext/>
        <w:spacing w:after="0" w:line="240" w:lineRule="auto"/>
      </w:pPr>
      <w:r>
        <w:rPr>
          <w:noProof/>
        </w:rPr>
        <w:lastRenderedPageBreak/>
        <w:drawing>
          <wp:inline distT="0" distB="0" distL="0" distR="0" wp14:anchorId="6B85D066" wp14:editId="58CA2674">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11969281" w14:textId="7131DA8D" w:rsidR="00DE596F" w:rsidRPr="00DE596F" w:rsidRDefault="00DE596F" w:rsidP="006A3B50">
      <w:pPr>
        <w:pStyle w:val="Caption"/>
      </w:pPr>
      <w:bookmarkStart w:id="293" w:name="_Ref468190474"/>
      <w:r>
        <w:t xml:space="preserve">Figure </w:t>
      </w:r>
      <w:fldSimple w:instr=" SEQ Figure \* ARABIC ">
        <w:r w:rsidR="0018091C">
          <w:rPr>
            <w:noProof/>
          </w:rPr>
          <w:t>8</w:t>
        </w:r>
      </w:fldSimple>
      <w:bookmarkEnd w:id="293"/>
      <w:r>
        <w:t xml:space="preserve"> | Onboard Hardware Connectivity Diagram</w:t>
      </w:r>
    </w:p>
    <w:p w14:paraId="0428D0A9" w14:textId="6D720C01" w:rsidR="00F377D4" w:rsidRDefault="004775E0" w:rsidP="00392BFF">
      <w:pPr>
        <w:pStyle w:val="Heading3"/>
      </w:pPr>
      <w:bookmarkStart w:id="294" w:name="_Toc468639762"/>
      <w:r>
        <w:t>Onboard C</w:t>
      </w:r>
      <w:r w:rsidR="00F377D4">
        <w:t>omputer</w:t>
      </w:r>
      <w:bookmarkEnd w:id="294"/>
    </w:p>
    <w:p w14:paraId="37301FD1" w14:textId="5EF3D890" w:rsidR="004775E0" w:rsidRPr="004775E0" w:rsidRDefault="004775E0" w:rsidP="00160F73">
      <w:pPr>
        <w:pStyle w:val="BodyText"/>
        <w:ind w:firstLine="540"/>
      </w:pPr>
      <w:r>
        <w:t>The onboard computer is the Jetson TK1, where all processing is done aboard the quadrotor. The Jetson has a separate wired connection to each onboard sensor</w:t>
      </w:r>
      <w:r w:rsidR="00160F73">
        <w:t xml:space="preserve"> (outlined in Section </w:t>
      </w:r>
      <w:r w:rsidR="00160F73">
        <w:fldChar w:fldCharType="begin"/>
      </w:r>
      <w:r w:rsidR="00160F73">
        <w:instrText xml:space="preserve"> REF _Ref468186692 \r \h </w:instrText>
      </w:r>
      <w:r w:rsidR="00160F73">
        <w:fldChar w:fldCharType="separate"/>
      </w:r>
      <w:r w:rsidR="0018091C">
        <w:t>4.2.3</w:t>
      </w:r>
      <w:r w:rsidR="00160F73">
        <w:fldChar w:fldCharType="end"/>
      </w:r>
      <w:r w:rsidR="00160F73">
        <w:t>)</w:t>
      </w:r>
      <w:r>
        <w:t xml:space="preserve">, </w:t>
      </w:r>
      <w:r w:rsidR="00160F73">
        <w:t xml:space="preserve">and is </w:t>
      </w:r>
      <w:r>
        <w:t>continually receiving data in real time.</w:t>
      </w:r>
      <w:r w:rsidR="00160F73">
        <w:t xml:space="preserve"> </w:t>
      </w:r>
      <w:r w:rsidR="00C02CF1">
        <w:t>A</w:t>
      </w:r>
      <w:r w:rsidR="00160F73">
        <w:t xml:space="preserve"> ROS environment manage</w:t>
      </w:r>
      <w:r w:rsidR="006E32C3">
        <w:t>s</w:t>
      </w:r>
      <w:r w:rsidR="00160F73">
        <w:t xml:space="preserve"> all the asynchronous processing, including simultaneously receiving data from multiple sensors, processing that data with an SSE algorithm, and sending signals to the Pixhawk controller.</w:t>
      </w:r>
    </w:p>
    <w:p w14:paraId="537D3038" w14:textId="0C905C1F" w:rsidR="00F377D4" w:rsidRDefault="004B71F6" w:rsidP="00F377D4">
      <w:pPr>
        <w:pStyle w:val="Heading4"/>
      </w:pPr>
      <w:r>
        <w:t>ROS E</w:t>
      </w:r>
      <w:r w:rsidR="00F377D4">
        <w:t>nvironment</w:t>
      </w:r>
    </w:p>
    <w:p w14:paraId="33B44E4C" w14:textId="39CB8A86" w:rsidR="00D976DA" w:rsidRDefault="00795F8C" w:rsidP="00795F8C">
      <w:pPr>
        <w:pStyle w:val="BodyText"/>
        <w:ind w:firstLine="540"/>
      </w:pPr>
      <w:r>
        <w:t xml:space="preserve">The ROS environment on the Jetson facilitates the asynchronous data sending, receiving, and use by different sensors on the Jetson. </w:t>
      </w:r>
      <w:r w:rsidR="00D976DA">
        <w:t>In this project, the team has decided to use ROS-Indigo, two versions behind</w:t>
      </w:r>
      <w:r w:rsidR="00C02CF1">
        <w:t xml:space="preserve"> the most recent release of ROS,</w:t>
      </w:r>
      <w:r w:rsidR="00D976DA">
        <w:t xml:space="preserve"> ROS-Kinetic. This design choice was made </w:t>
      </w:r>
      <w:r w:rsidR="0041674A">
        <w:t>to</w:t>
      </w:r>
      <w:r w:rsidR="00D976DA">
        <w:t xml:space="preserve"> keep the same version</w:t>
      </w:r>
      <w:r w:rsidR="006E32C3">
        <w:t>s</w:t>
      </w:r>
      <w:r w:rsidR="00D976DA">
        <w:t xml:space="preserve"> of Ubuntu (14.04) and ROS </w:t>
      </w:r>
      <w:r w:rsidR="006E32C3">
        <w:t>that</w:t>
      </w:r>
      <w:r w:rsidR="00D976DA">
        <w:t xml:space="preserve"> Northrop’s Autonomous Systems R&amp;D department uses.</w:t>
      </w:r>
    </w:p>
    <w:p w14:paraId="5FA4C343" w14:textId="4FD3DB68" w:rsidR="00795F8C" w:rsidRPr="00795F8C" w:rsidRDefault="00795F8C" w:rsidP="00795F8C">
      <w:pPr>
        <w:pStyle w:val="BodyText"/>
        <w:ind w:firstLine="540"/>
      </w:pPr>
      <w:r>
        <w:lastRenderedPageBreak/>
        <w:t xml:space="preserve">Each laser scanner and 9DOF sensor </w:t>
      </w:r>
      <w:r w:rsidR="00D976DA">
        <w:t>is</w:t>
      </w:r>
      <w:r>
        <w:t xml:space="preserve"> a</w:t>
      </w:r>
      <w:r w:rsidR="00255D92">
        <w:t xml:space="preserve"> ROS node that publishes data as separate rostopics</w:t>
      </w:r>
      <w:r>
        <w:t xml:space="preserve">. </w:t>
      </w:r>
      <w:r w:rsidR="00255D92">
        <w:t xml:space="preserve">The SSE </w:t>
      </w:r>
      <w:r w:rsidR="00D976DA">
        <w:t xml:space="preserve">runs as </w:t>
      </w:r>
      <w:r w:rsidR="0041674A">
        <w:t>another</w:t>
      </w:r>
      <w:r w:rsidR="00D976DA">
        <w:t xml:space="preserve"> node, collecting published data and output</w:t>
      </w:r>
      <w:r w:rsidR="00C02CF1">
        <w:t>ting</w:t>
      </w:r>
      <w:r w:rsidR="00D976DA">
        <w:t xml:space="preserve"> state estimations. </w:t>
      </w:r>
      <w:r w:rsidR="0041674A">
        <w:t>Finally,</w:t>
      </w:r>
      <w:r w:rsidR="00D976DA">
        <w:t xml:space="preserve"> there is a node that sends state estimates to the Pixhawk controller.</w:t>
      </w:r>
    </w:p>
    <w:p w14:paraId="61284A6E" w14:textId="76BC77EE" w:rsidR="00F377D4" w:rsidRDefault="004B71F6" w:rsidP="00F377D4">
      <w:pPr>
        <w:pStyle w:val="Heading4"/>
      </w:pPr>
      <w:r>
        <w:t>SSE A</w:t>
      </w:r>
      <w:r w:rsidR="00F377D4">
        <w:t>lgorithm</w:t>
      </w:r>
    </w:p>
    <w:p w14:paraId="3751D15C" w14:textId="6307C009" w:rsidR="0057518A" w:rsidRPr="0057518A" w:rsidRDefault="0057518A" w:rsidP="00C02CF1">
      <w:pPr>
        <w:pStyle w:val="BodyText"/>
        <w:ind w:firstLine="540"/>
      </w:pPr>
      <w:r>
        <w:t xml:space="preserve">While the SSE algorithm was implemented in </w:t>
      </w:r>
      <w:r w:rsidR="007B11F7">
        <w:t>MATLAB</w:t>
      </w:r>
      <w:r>
        <w:t xml:space="preserve"> for simulation, </w:t>
      </w:r>
      <w:r w:rsidR="007B11F7">
        <w:t>MATLAB</w:t>
      </w:r>
      <w:r>
        <w:t xml:space="preserve"> is not practical for the SSE on the quadrotor because </w:t>
      </w:r>
      <w:r w:rsidR="007B11F7">
        <w:t>MATLAB</w:t>
      </w:r>
      <w:r>
        <w:t xml:space="preserve"> </w:t>
      </w:r>
      <w:r w:rsidR="006E32C3">
        <w:t>is not</w:t>
      </w:r>
      <w:r>
        <w:t xml:space="preserve"> fast enough for real-time data collection and processing. The</w:t>
      </w:r>
      <w:r w:rsidR="006E32C3">
        <w:t>refore, the</w:t>
      </w:r>
      <w:r>
        <w:t xml:space="preserve"> team is considering two options for implementing the SSE on the quadrotor. The first option is to use CVXgen, a language that allows the user to formulate a mathematical problem in an online interface and generate C code </w:t>
      </w:r>
      <w:r>
        <w:fldChar w:fldCharType="begin"/>
      </w:r>
      <w:r w:rsidR="00F811F9">
        <w:instrText xml:space="preserve"> ADDIN ZOTERO_ITEM CSL_CITATION {"citationID":"ggq0hepql","properties":{"formattedCitation":"[14]","plainCitation":"[14]"},"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F811F9" w:rsidRPr="00F811F9">
        <w:t>[14]</w:t>
      </w:r>
      <w:r>
        <w:fldChar w:fldCharType="end"/>
      </w:r>
      <w:r>
        <w:t xml:space="preserve">. The team has started the process of translating the SSE algorithm into the CVXgen language, but the limited number of functions available to the CVXgen user may not be sufficient to implement the full algorithm. The second option is to write an optimization solver in a </w:t>
      </w:r>
      <w:r w:rsidR="007B11F7">
        <w:t>MATLAB</w:t>
      </w:r>
      <w:r>
        <w:t xml:space="preserve"> s-function for Simulink code generation. Writing this kind of a solver is more involved than the CVXgen interface but will afford more flexibility. The team will decide which approach to use </w:t>
      </w:r>
      <w:r w:rsidR="006E32C3">
        <w:t>early in the Spring</w:t>
      </w:r>
      <w:r>
        <w:t xml:space="preserve"> semester.</w:t>
      </w:r>
    </w:p>
    <w:p w14:paraId="4571F7D8" w14:textId="3601E98B" w:rsidR="00F377D4" w:rsidRDefault="004B71F6" w:rsidP="00F377D4">
      <w:pPr>
        <w:pStyle w:val="Heading4"/>
      </w:pPr>
      <w:r>
        <w:t>Data L</w:t>
      </w:r>
      <w:r w:rsidR="00F377D4">
        <w:t>ogging</w:t>
      </w:r>
    </w:p>
    <w:p w14:paraId="0118D812" w14:textId="226C87F1" w:rsidR="00160F73" w:rsidRPr="00160F73" w:rsidRDefault="00160F73" w:rsidP="00F9412E">
      <w:pPr>
        <w:pStyle w:val="BodyText"/>
        <w:ind w:firstLine="540"/>
      </w:pPr>
      <w:r>
        <w:t xml:space="preserve">Data logging on the Jetson is </w:t>
      </w:r>
      <w:r w:rsidR="00452B80">
        <w:t>achieved using ROS</w:t>
      </w:r>
      <w:r>
        <w:t>. Since the team uses ROS onboard the Jetson, data sets fro</w:t>
      </w:r>
      <w:r w:rsidR="00795F8C">
        <w:t>m the sensors are published as rost</w:t>
      </w:r>
      <w:r w:rsidR="00452B80">
        <w:t xml:space="preserve">opics that are </w:t>
      </w:r>
      <w:r w:rsidR="00795F8C">
        <w:t>accessible by other nodes</w:t>
      </w:r>
      <w:r>
        <w:t xml:space="preserve"> in the ROS environment.</w:t>
      </w:r>
      <w:r w:rsidR="00452B80">
        <w:t xml:space="preserve"> </w:t>
      </w:r>
      <w:r w:rsidR="00267425">
        <w:t xml:space="preserve">However, the published data in rostopics are only </w:t>
      </w:r>
      <w:r w:rsidR="00452B80">
        <w:t>available</w:t>
      </w:r>
      <w:r w:rsidR="00267425">
        <w:t xml:space="preserve"> while the programs are running. </w:t>
      </w:r>
      <w:r w:rsidR="00452B80">
        <w:t>To access received sensor data for offline analysis, the team must write and execute simple scripts through the Jetson’s command line interface to copy data from a rostopic to an offline directory</w:t>
      </w:r>
      <w:r w:rsidR="00267425">
        <w:t>.</w:t>
      </w:r>
    </w:p>
    <w:p w14:paraId="0B796CC7" w14:textId="097DC0B6" w:rsidR="00F377D4" w:rsidRDefault="00F377D4" w:rsidP="00392BFF">
      <w:pPr>
        <w:pStyle w:val="Heading3"/>
      </w:pPr>
      <w:bookmarkStart w:id="295" w:name="_Ref468186669"/>
      <w:bookmarkStart w:id="296" w:name="_Ref468186692"/>
      <w:bookmarkStart w:id="297" w:name="_Toc468639763"/>
      <w:r>
        <w:lastRenderedPageBreak/>
        <w:t>Sensors</w:t>
      </w:r>
      <w:bookmarkEnd w:id="295"/>
      <w:bookmarkEnd w:id="296"/>
      <w:bookmarkEnd w:id="297"/>
    </w:p>
    <w:p w14:paraId="3856B65F" w14:textId="417E4E1E" w:rsidR="00147B51" w:rsidRPr="00147B51" w:rsidRDefault="006B5C49" w:rsidP="006B5C49">
      <w:pPr>
        <w:pStyle w:val="BodyText"/>
        <w:ind w:firstLine="540"/>
      </w:pPr>
      <w:r>
        <w:t xml:space="preserve">The team </w:t>
      </w:r>
      <w:r w:rsidR="00452B80">
        <w:t>is using</w:t>
      </w:r>
      <w:r>
        <w:t xml:space="preserve"> two sensors </w:t>
      </w:r>
      <w:r w:rsidR="00644358">
        <w:t xml:space="preserve">onboard the quadrotor </w:t>
      </w:r>
      <w:r>
        <w:t>to measure all th</w:t>
      </w:r>
      <w:r w:rsidR="009D5AF6">
        <w:t>e relevant states of the system:</w:t>
      </w:r>
      <w:r w:rsidR="00452B80">
        <w:t xml:space="preserve"> a 9DOF </w:t>
      </w:r>
      <w:r>
        <w:t>IMU and a laser scanner.</w:t>
      </w:r>
      <w:r w:rsidR="00644358">
        <w:t xml:space="preserve"> A third sensor, the Optitrack vision system</w:t>
      </w:r>
      <w:r w:rsidR="009D5AF6">
        <w:t>,</w:t>
      </w:r>
      <w:r w:rsidR="00644358">
        <w:t xml:space="preserve"> has been set up to produce truth data</w:t>
      </w:r>
      <w:r w:rsidR="009D5AF6">
        <w:t xml:space="preserve"> to use to calculate the tracking error</w:t>
      </w:r>
      <w:r w:rsidR="00452B80">
        <w:t xml:space="preserve"> but will not be used as an onboard sensor</w:t>
      </w:r>
      <w:r w:rsidR="00644358">
        <w:t>.</w:t>
      </w:r>
    </w:p>
    <w:p w14:paraId="5075FFE1" w14:textId="1BB6E234" w:rsidR="00F377D4" w:rsidRDefault="004B71F6" w:rsidP="00F377D4">
      <w:pPr>
        <w:pStyle w:val="Heading4"/>
      </w:pPr>
      <w:r>
        <w:t>9DOF S</w:t>
      </w:r>
      <w:r w:rsidR="00F377D4">
        <w:t>ensor</w:t>
      </w:r>
    </w:p>
    <w:p w14:paraId="5210AF25" w14:textId="586E37E5" w:rsidR="00147B51" w:rsidRDefault="00147B51" w:rsidP="00147B51">
      <w:pPr>
        <w:pStyle w:val="BodyText"/>
        <w:ind w:firstLine="540"/>
      </w:pPr>
      <w:r>
        <w:t>The 9DOF IMU includes three accelerometers, three gyroscopes, and three magnetometers to meas</w:t>
      </w:r>
      <w:r w:rsidR="00A76899">
        <w:t>ure the motion of the quadrotor. The 9DOF sensor</w:t>
      </w:r>
      <w:r>
        <w:t xml:space="preserve"> can communicate </w:t>
      </w:r>
      <w:r w:rsidR="00A76899">
        <w:t>using</w:t>
      </w:r>
      <w:r>
        <w:t xml:space="preserve"> either SPI or I</w:t>
      </w:r>
      <w:r w:rsidRPr="006B41A2">
        <w:rPr>
          <w:vertAlign w:val="superscript"/>
        </w:rPr>
        <w:t>2</w:t>
      </w:r>
      <w:r>
        <w:t xml:space="preserve">C, which means </w:t>
      </w:r>
      <w:r w:rsidR="00A76899">
        <w:t>the sensor</w:t>
      </w:r>
      <w:r>
        <w:t xml:space="preserve"> can be connected directly to the SPI pin on the Jetson TK1. </w:t>
      </w:r>
      <w:r w:rsidR="00A76899">
        <w:t>The power requirement is</w:t>
      </w:r>
      <w:r>
        <w:t xml:space="preserve"> 3 to 5 V, and the maximum ranges for each of the components are </w:t>
      </w:r>
      <w:r>
        <w:sym w:font="Symbol" w:char="F0B1"/>
      </w:r>
      <w:r w:rsidR="00A76899">
        <w:t>16g</w:t>
      </w:r>
      <w:r>
        <w:t xml:space="preserve"> for the accelerometers, </w:t>
      </w:r>
      <w:r>
        <w:sym w:font="Symbol" w:char="F0B1"/>
      </w:r>
      <w:r w:rsidR="00A76899">
        <w:t>2000</w:t>
      </w:r>
      <w:r>
        <w:t xml:space="preserve">dps for the gyroscopes, and </w:t>
      </w:r>
      <w:commentRangeStart w:id="298"/>
      <w:r>
        <w:sym w:font="Symbol" w:char="F0B1"/>
      </w:r>
      <w:r w:rsidR="00A76899">
        <w:t>4800</w:t>
      </w:r>
      <w:r>
        <w:sym w:font="Symbol" w:char="F06D"/>
      </w:r>
      <w:r>
        <w:t xml:space="preserve">F </w:t>
      </w:r>
      <w:commentRangeEnd w:id="298"/>
      <w:r w:rsidR="00A76899">
        <w:rPr>
          <w:rStyle w:val="CommentReference"/>
        </w:rPr>
        <w:commentReference w:id="298"/>
      </w:r>
      <w:r>
        <w:t xml:space="preserve">for the magnetometers. As stated in Section 3.2, the accelerometers will be used to track the quadrotor’s 3DOF position and velocity states and the magnetometers and gyroscopes will be used to track the 3DOF orientation and angular velocity </w:t>
      </w:r>
      <w:commentRangeStart w:id="299"/>
      <w:r>
        <w:t>states</w:t>
      </w:r>
      <w:commentRangeEnd w:id="299"/>
      <w:r w:rsidR="003D4B26">
        <w:rPr>
          <w:rStyle w:val="CommentReference"/>
        </w:rPr>
        <w:commentReference w:id="299"/>
      </w:r>
      <w:r>
        <w:t>.</w:t>
      </w:r>
    </w:p>
    <w:p w14:paraId="5828B147" w14:textId="77777777" w:rsidR="00965C2C" w:rsidRDefault="00965C2C" w:rsidP="00965C2C">
      <w:pPr>
        <w:pStyle w:val="BodyText"/>
        <w:ind w:firstLine="540"/>
        <w:jc w:val="center"/>
      </w:pPr>
      <w:r>
        <w:rPr>
          <w:noProof/>
        </w:rPr>
        <w:drawing>
          <wp:inline distT="0" distB="0" distL="0" distR="0" wp14:anchorId="3FCA66CF" wp14:editId="03B68D7E">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a14="http://schemas.microsoft.com/office/drawing/2010/main"/>
                      </a:ext>
                    </a:extLst>
                  </pic:spPr>
                </pic:pic>
              </a:graphicData>
            </a:graphic>
          </wp:inline>
        </w:drawing>
      </w:r>
    </w:p>
    <w:p w14:paraId="2C25C384" w14:textId="588DC103" w:rsidR="00965C2C" w:rsidRPr="00586010" w:rsidRDefault="00965C2C" w:rsidP="006A3B50">
      <w:pPr>
        <w:pStyle w:val="Caption"/>
      </w:pPr>
      <w:r>
        <w:t xml:space="preserve">Figure </w:t>
      </w:r>
      <w:fldSimple w:instr=" SEQ Figure \* ARABIC ">
        <w:r w:rsidR="0018091C">
          <w:rPr>
            <w:noProof/>
          </w:rPr>
          <w:t>9</w:t>
        </w:r>
      </w:fldSimple>
      <w:r w:rsidRPr="00BE2194">
        <w:t xml:space="preserve"> | </w:t>
      </w:r>
      <w:r>
        <w:t xml:space="preserve">9DOF IMU </w:t>
      </w:r>
      <w:r>
        <w:fldChar w:fldCharType="begin"/>
      </w:r>
      <w:r w:rsidR="00F811F9">
        <w:instrText xml:space="preserve"> ADDIN ZOTERO_ITEM CSL_CITATION {"citationID":"2j0tpb9sca","properties":{"formattedCitation":"[15]","plainCitation":"[15]"},"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F811F9" w:rsidRPr="00F811F9">
        <w:t>[15]</w:t>
      </w:r>
      <w:r>
        <w:fldChar w:fldCharType="end"/>
      </w:r>
    </w:p>
    <w:p w14:paraId="63E96C6A" w14:textId="62F84DFE" w:rsidR="00F377D4" w:rsidRDefault="004B71F6" w:rsidP="00F377D4">
      <w:pPr>
        <w:pStyle w:val="Heading4"/>
      </w:pPr>
      <w:r>
        <w:t>Laser S</w:t>
      </w:r>
      <w:r w:rsidR="00F377D4">
        <w:t>canner</w:t>
      </w:r>
    </w:p>
    <w:p w14:paraId="5BD18E51" w14:textId="1F0D3E31" w:rsidR="00644358" w:rsidRDefault="00644358" w:rsidP="0064435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w:t>
      </w:r>
      <w:r>
        <w:rPr>
          <w:bCs/>
          <w:color w:val="000000" w:themeColor="text1"/>
          <w:sz w:val="24"/>
          <w:szCs w:val="24"/>
        </w:rPr>
        <w:lastRenderedPageBreak/>
        <w:t>The la</w:t>
      </w:r>
      <w:r w:rsidRPr="0091171D">
        <w:rPr>
          <w:bCs/>
          <w:color w:val="000000" w:themeColor="text1"/>
          <w:sz w:val="24"/>
          <w:szCs w:val="24"/>
        </w:rPr>
        <w:t xml:space="preserve">ser scanner updates its measurements at a </w:t>
      </w:r>
      <w:r w:rsidR="009D5AF6">
        <w:rPr>
          <w:bCs/>
          <w:color w:val="000000" w:themeColor="text1"/>
          <w:sz w:val="24"/>
          <w:szCs w:val="24"/>
        </w:rPr>
        <w:t xml:space="preserve">frequency of </w:t>
      </w:r>
      <w:r w:rsidRPr="0091171D">
        <w:rPr>
          <w:bCs/>
          <w:color w:val="000000" w:themeColor="text1"/>
          <w:sz w:val="24"/>
          <w:szCs w:val="24"/>
        </w:rPr>
        <w:t xml:space="preserve">10Hz. </w:t>
      </w:r>
      <w:r w:rsidR="00857BA1">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18091C" w:rsidRPr="0018091C">
        <w:rPr>
          <w:sz w:val="24"/>
          <w:szCs w:val="24"/>
        </w:rPr>
        <w:t xml:space="preserve">Figure </w:t>
      </w:r>
      <w:r w:rsidR="0018091C" w:rsidRPr="0018091C">
        <w:rPr>
          <w:noProof/>
          <w:sz w:val="24"/>
          <w:szCs w:val="24"/>
        </w:rPr>
        <w:t>10</w:t>
      </w:r>
      <w:r w:rsidRPr="0091171D">
        <w:rPr>
          <w:bCs/>
          <w:color w:val="000000" w:themeColor="text1"/>
          <w:sz w:val="24"/>
          <w:szCs w:val="24"/>
        </w:rPr>
        <w:fldChar w:fldCharType="end"/>
      </w:r>
      <w:r>
        <w:rPr>
          <w:bCs/>
          <w:color w:val="000000" w:themeColor="text1"/>
          <w:sz w:val="24"/>
          <w:szCs w:val="24"/>
        </w:rPr>
        <w:t>.</w:t>
      </w:r>
    </w:p>
    <w:p w14:paraId="2A07C447" w14:textId="77777777" w:rsidR="00644358" w:rsidRDefault="00644358" w:rsidP="00644358">
      <w:pPr>
        <w:pStyle w:val="p1"/>
        <w:keepNext/>
        <w:spacing w:line="480" w:lineRule="auto"/>
        <w:jc w:val="center"/>
      </w:pPr>
      <w:r>
        <w:rPr>
          <w:noProof/>
          <w:color w:val="000000" w:themeColor="text1"/>
          <w:sz w:val="24"/>
          <w:szCs w:val="24"/>
        </w:rPr>
        <w:drawing>
          <wp:inline distT="0" distB="0" distL="0" distR="0" wp14:anchorId="629058FE" wp14:editId="56B2FE96">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070193D0" w14:textId="317DF8FF" w:rsidR="00644358" w:rsidRPr="00644358" w:rsidRDefault="00644358" w:rsidP="006A3B50">
      <w:pPr>
        <w:pStyle w:val="Caption"/>
        <w:rPr>
          <w:rFonts w:eastAsia="Times"/>
          <w:color w:val="000000" w:themeColor="text1"/>
          <w:sz w:val="24"/>
          <w:szCs w:val="24"/>
        </w:rPr>
      </w:pPr>
      <w:bookmarkStart w:id="300" w:name="_Ref468313530"/>
      <w:r>
        <w:t xml:space="preserve">Figure </w:t>
      </w:r>
      <w:fldSimple w:instr=" SEQ Figure \* ARABIC ">
        <w:r w:rsidR="0018091C">
          <w:rPr>
            <w:noProof/>
          </w:rPr>
          <w:t>10</w:t>
        </w:r>
      </w:fldSimple>
      <w:bookmarkEnd w:id="300"/>
      <w:r>
        <w:t xml:space="preserve"> | Laser </w:t>
      </w:r>
      <w:r w:rsidR="00B637D7">
        <w:t>s</w:t>
      </w:r>
      <w:r>
        <w:t xml:space="preserve">canner </w:t>
      </w:r>
      <w:r w:rsidR="00B637D7">
        <w:t>r</w:t>
      </w:r>
      <w:r>
        <w:t xml:space="preserve">angefinder </w:t>
      </w:r>
      <w:r>
        <w:fldChar w:fldCharType="begin"/>
      </w:r>
      <w:r w:rsidR="00F811F9">
        <w:instrText xml:space="preserve"> ADDIN ZOTERO_ITEM CSL_CITATION {"citationID":"1ibge25ifg","properties":{"formattedCitation":"[16]","plainCitation":"[16]"},"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F811F9" w:rsidRPr="00F811F9">
        <w:t>[16]</w:t>
      </w:r>
      <w:r>
        <w:fldChar w:fldCharType="end"/>
      </w:r>
    </w:p>
    <w:p w14:paraId="6B5EC39C" w14:textId="492E0D3F" w:rsidR="00644358" w:rsidRPr="0091171D" w:rsidRDefault="00644358" w:rsidP="00857BA1">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w:t>
      </w:r>
      <w:r w:rsidR="00857BA1">
        <w:rPr>
          <w:bCs/>
          <w:color w:val="000000" w:themeColor="text1"/>
          <w:sz w:val="24"/>
          <w:szCs w:val="24"/>
        </w:rPr>
        <w:t xml:space="preserve">the team plans to connect </w:t>
      </w:r>
      <w:r>
        <w:rPr>
          <w:bCs/>
          <w:color w:val="000000" w:themeColor="text1"/>
          <w:sz w:val="24"/>
          <w:szCs w:val="24"/>
        </w:rPr>
        <w:t xml:space="preserve">multiple laser scanners </w:t>
      </w:r>
      <w:r w:rsidR="00857BA1">
        <w:rPr>
          <w:bCs/>
          <w:color w:val="000000" w:themeColor="text1"/>
          <w:sz w:val="24"/>
          <w:szCs w:val="24"/>
        </w:rPr>
        <w:t xml:space="preserve">and the Jetson only has </w:t>
      </w:r>
      <w:r>
        <w:rPr>
          <w:bCs/>
          <w:color w:val="000000" w:themeColor="text1"/>
          <w:sz w:val="24"/>
          <w:szCs w:val="24"/>
        </w:rPr>
        <w:t>one USB-A port. Hokuyo provides ROS drivers and wrappers for this laser scanner in C. Th</w:t>
      </w:r>
      <w:r w:rsidR="00857BA1">
        <w:rPr>
          <w:bCs/>
          <w:color w:val="000000" w:themeColor="text1"/>
          <w:sz w:val="24"/>
          <w:szCs w:val="24"/>
        </w:rPr>
        <w:t>e team downloaded and slightly altered th</w:t>
      </w:r>
      <w:r>
        <w:rPr>
          <w:bCs/>
          <w:color w:val="000000" w:themeColor="text1"/>
          <w:sz w:val="24"/>
          <w:szCs w:val="24"/>
        </w:rPr>
        <w:t xml:space="preserve">ese </w:t>
      </w:r>
      <w:r w:rsidR="00857BA1">
        <w:rPr>
          <w:bCs/>
          <w:color w:val="000000" w:themeColor="text1"/>
          <w:sz w:val="24"/>
          <w:szCs w:val="24"/>
        </w:rPr>
        <w:t xml:space="preserve">files to allow </w:t>
      </w:r>
      <w:r>
        <w:rPr>
          <w:bCs/>
          <w:color w:val="000000" w:themeColor="text1"/>
          <w:sz w:val="24"/>
          <w:szCs w:val="24"/>
        </w:rPr>
        <w:t xml:space="preserve">multiple lasers </w:t>
      </w:r>
      <w:r w:rsidR="00857BA1">
        <w:rPr>
          <w:bCs/>
          <w:color w:val="000000" w:themeColor="text1"/>
          <w:sz w:val="24"/>
          <w:szCs w:val="24"/>
        </w:rPr>
        <w:t>to</w:t>
      </w:r>
      <w:r>
        <w:rPr>
          <w:bCs/>
          <w:color w:val="000000" w:themeColor="text1"/>
          <w:sz w:val="24"/>
          <w:szCs w:val="24"/>
        </w:rPr>
        <w:t xml:space="preserve"> be connected </w:t>
      </w:r>
      <w:r w:rsidR="00857BA1">
        <w:rPr>
          <w:bCs/>
          <w:color w:val="000000" w:themeColor="text1"/>
          <w:sz w:val="24"/>
          <w:szCs w:val="24"/>
        </w:rPr>
        <w:t xml:space="preserve">at once </w:t>
      </w:r>
      <w:r>
        <w:rPr>
          <w:bCs/>
          <w:color w:val="000000" w:themeColor="text1"/>
          <w:sz w:val="24"/>
          <w:szCs w:val="24"/>
        </w:rPr>
        <w:t xml:space="preserve">and </w:t>
      </w:r>
      <w:r w:rsidR="00857BA1">
        <w:rPr>
          <w:bCs/>
          <w:color w:val="000000" w:themeColor="text1"/>
          <w:sz w:val="24"/>
          <w:szCs w:val="24"/>
        </w:rPr>
        <w:t>log</w:t>
      </w:r>
      <w:r>
        <w:rPr>
          <w:bCs/>
          <w:color w:val="000000" w:themeColor="text1"/>
          <w:sz w:val="24"/>
          <w:szCs w:val="24"/>
        </w:rPr>
        <w:t xml:space="preserve"> data simultaneously. </w:t>
      </w:r>
      <w:r w:rsidR="00857BA1">
        <w:rPr>
          <w:bCs/>
          <w:color w:val="000000" w:themeColor="text1"/>
          <w:sz w:val="24"/>
          <w:szCs w:val="24"/>
        </w:rPr>
        <w:t>Simultaneous logging</w:t>
      </w:r>
      <w:r>
        <w:rPr>
          <w:bCs/>
          <w:color w:val="000000" w:themeColor="text1"/>
          <w:sz w:val="24"/>
          <w:szCs w:val="24"/>
        </w:rPr>
        <w:t xml:space="preserve"> was accomplished by defining a new rosparam when initializing each laser scanner as a rosnode to run. The wrapper was also changed t</w:t>
      </w:r>
      <w:r w:rsidR="00857BA1">
        <w:rPr>
          <w:bCs/>
          <w:color w:val="000000" w:themeColor="text1"/>
          <w:sz w:val="24"/>
          <w:szCs w:val="24"/>
        </w:rPr>
        <w:t>o log each connected laser to a different rostopic</w:t>
      </w:r>
      <w:r>
        <w:rPr>
          <w:bCs/>
          <w:color w:val="000000" w:themeColor="text1"/>
          <w:sz w:val="24"/>
          <w:szCs w:val="24"/>
        </w:rPr>
        <w:t xml:space="preserve"> so different lasers </w:t>
      </w:r>
      <w:r w:rsidR="00857BA1">
        <w:rPr>
          <w:bCs/>
          <w:color w:val="000000" w:themeColor="text1"/>
          <w:sz w:val="24"/>
          <w:szCs w:val="24"/>
        </w:rPr>
        <w:t>will not overwrite each others’</w:t>
      </w:r>
      <w:r>
        <w:rPr>
          <w:bCs/>
          <w:color w:val="000000" w:themeColor="text1"/>
          <w:sz w:val="24"/>
          <w:szCs w:val="24"/>
        </w:rPr>
        <w:t xml:space="preserve"> data.</w:t>
      </w:r>
    </w:p>
    <w:p w14:paraId="2BC8226D" w14:textId="3E2D21A1" w:rsidR="00F377D4" w:rsidRDefault="00F377D4" w:rsidP="00F377D4">
      <w:pPr>
        <w:pStyle w:val="Heading4"/>
      </w:pPr>
      <w:r>
        <w:t>Optitrack vision system</w:t>
      </w:r>
    </w:p>
    <w:p w14:paraId="1E6697D0" w14:textId="04896319" w:rsidR="00644358" w:rsidRDefault="00644358" w:rsidP="00644358">
      <w:pPr>
        <w:pStyle w:val="BodyText"/>
        <w:ind w:firstLine="540"/>
      </w:pPr>
      <w:r>
        <w:t>The team</w:t>
      </w:r>
      <w:r w:rsidR="00857BA1">
        <w:t xml:space="preserve"> is using the Optitrack vision s</w:t>
      </w:r>
      <w:r>
        <w:t xml:space="preserve">ystem (Optitrack) as a ground truth replacement for GPS, since testing will be </w:t>
      </w:r>
      <w:r w:rsidR="009D5AF6">
        <w:t>completed indoors</w:t>
      </w:r>
      <w:r>
        <w:t xml:space="preserve"> where GPS is not available. Optitrack is capable of tracking objects w</w:t>
      </w:r>
      <w:r w:rsidR="00857BA1">
        <w:t>ith six degrees of freedom – 3DOF position and 3DO</w:t>
      </w:r>
      <w:r>
        <w:t xml:space="preserve">F orientation </w:t>
      </w:r>
      <w:r>
        <w:fldChar w:fldCharType="begin"/>
      </w:r>
      <w:r w:rsidR="00F811F9">
        <w:instrText xml:space="preserve"> ADDIN ZOTERO_ITEM CSL_CITATION {"citationID":"19keq2pehf","properties":{"formattedCitation":"[17]","plainCitation":"[17]"},"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00F811F9" w:rsidRPr="00F811F9">
        <w:t>[17]</w:t>
      </w:r>
      <w:r>
        <w:fldChar w:fldCharType="end"/>
      </w:r>
      <w:r>
        <w:t xml:space="preserve">. Early in the design phase, the team </w:t>
      </w:r>
      <w:r w:rsidR="009D5AF6">
        <w:t>considered sending</w:t>
      </w:r>
      <w:r>
        <w:t xml:space="preserve"> Optitrack data to the quadrotor as sensor </w:t>
      </w:r>
      <w:r w:rsidR="009D5AF6">
        <w:t>inputs. While this is still a possibility</w:t>
      </w:r>
      <w:r>
        <w:t xml:space="preserve">, the team </w:t>
      </w:r>
      <w:r w:rsidR="009D5AF6">
        <w:t xml:space="preserve">currently </w:t>
      </w:r>
      <w:r>
        <w:t xml:space="preserve">only plans to use Optitrack data for ground truth comparisons to state estimations. In the Spring semester, if the team determines it essential for data to be wirelessly transmitted from the Optitrack system to the quadcopter’s onboard computer, the team will take the necessary measures. In </w:t>
      </w:r>
      <w:r>
        <w:lastRenderedPageBreak/>
        <w:t xml:space="preserve">the team’s clinic space, the Optitrack cameras are set up on the ceiling, pointing towards the space in which the quadcopter will be flown, shown in </w:t>
      </w:r>
      <w:r>
        <w:fldChar w:fldCharType="begin"/>
      </w:r>
      <w:r>
        <w:instrText xml:space="preserve"> REF _Ref468265000 \h </w:instrText>
      </w:r>
      <w:r>
        <w:fldChar w:fldCharType="separate"/>
      </w:r>
      <w:r w:rsidR="0018091C">
        <w:t xml:space="preserve">Figure </w:t>
      </w:r>
      <w:r w:rsidR="0018091C">
        <w:rPr>
          <w:noProof/>
        </w:rPr>
        <w:t>11</w:t>
      </w:r>
      <w:r>
        <w:fldChar w:fldCharType="end"/>
      </w:r>
      <w:r>
        <w:t>.</w:t>
      </w:r>
    </w:p>
    <w:p w14:paraId="60DABE88" w14:textId="77777777" w:rsidR="00644358" w:rsidRDefault="00644358" w:rsidP="00644358">
      <w:pPr>
        <w:pStyle w:val="BodyText"/>
        <w:keepNext/>
        <w:spacing w:after="0" w:line="240" w:lineRule="auto"/>
      </w:pPr>
      <w:r>
        <w:rPr>
          <w:noProof/>
        </w:rPr>
        <w:drawing>
          <wp:inline distT="0" distB="0" distL="0" distR="0" wp14:anchorId="50665CA4" wp14:editId="01FCCD5C">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42CC5B8C" w14:textId="5600D748" w:rsidR="00644358" w:rsidRDefault="00644358" w:rsidP="006A3B50">
      <w:pPr>
        <w:pStyle w:val="Caption"/>
      </w:pPr>
      <w:bookmarkStart w:id="301" w:name="_Ref468265000"/>
      <w:r>
        <w:t xml:space="preserve">Figure </w:t>
      </w:r>
      <w:fldSimple w:instr=" SEQ Figure \* ARABIC ">
        <w:r w:rsidR="0018091C">
          <w:rPr>
            <w:noProof/>
          </w:rPr>
          <w:t>11</w:t>
        </w:r>
      </w:fldSimple>
      <w:bookmarkEnd w:id="301"/>
      <w:r>
        <w:t xml:space="preserve"> | Optitrack </w:t>
      </w:r>
      <w:r w:rsidR="00B637D7">
        <w:t>c</w:t>
      </w:r>
      <w:r>
        <w:t xml:space="preserve">amera </w:t>
      </w:r>
      <w:r w:rsidR="00B637D7">
        <w:t>s</w:t>
      </w:r>
      <w:r>
        <w:t>etup</w:t>
      </w:r>
    </w:p>
    <w:p w14:paraId="2FEB79F6" w14:textId="1629710D" w:rsidR="00644358" w:rsidRDefault="009D5AF6" w:rsidP="009D5AF6">
      <w:pPr>
        <w:pStyle w:val="BodyText"/>
        <w:ind w:firstLine="540"/>
      </w:pPr>
      <w:r>
        <w:t xml:space="preserve">Calibrating the </w:t>
      </w:r>
      <w:r w:rsidR="00644358">
        <w:t xml:space="preserve">Optitrack </w:t>
      </w:r>
      <w:r>
        <w:t xml:space="preserve">system requires a calibration stick with IR-reflective spheres, shown in </w:t>
      </w:r>
      <w:r>
        <w:fldChar w:fldCharType="begin"/>
      </w:r>
      <w:r>
        <w:instrText xml:space="preserve"> REF _Ref468351538 \h </w:instrText>
      </w:r>
      <w:r>
        <w:fldChar w:fldCharType="separate"/>
      </w:r>
      <w:r w:rsidR="0018091C">
        <w:t xml:space="preserve">Figure </w:t>
      </w:r>
      <w:r w:rsidR="0018091C">
        <w:rPr>
          <w:noProof/>
        </w:rPr>
        <w:t>12</w:t>
      </w:r>
      <w:r>
        <w:fldChar w:fldCharType="end"/>
      </w:r>
      <w:r>
        <w:t xml:space="preserve">(a). </w:t>
      </w:r>
      <w:r w:rsidR="00644358">
        <w:t>The IR-reflective spheres have a known radius and are spaced at known distances. The lower part of</w:t>
      </w:r>
      <w:r>
        <w:t xml:space="preserve"> </w:t>
      </w:r>
      <w:r>
        <w:fldChar w:fldCharType="begin"/>
      </w:r>
      <w:r>
        <w:instrText xml:space="preserve"> REF _Ref468351538 \h </w:instrText>
      </w:r>
      <w:r>
        <w:fldChar w:fldCharType="separate"/>
      </w:r>
      <w:r w:rsidR="0018091C">
        <w:t xml:space="preserve">Figure </w:t>
      </w:r>
      <w:r w:rsidR="0018091C">
        <w:rPr>
          <w:noProof/>
        </w:rPr>
        <w:t>12</w:t>
      </w:r>
      <w:r>
        <w:fldChar w:fldCharType="end"/>
      </w:r>
      <w:r>
        <w:t>(b)</w:t>
      </w:r>
      <w:r w:rsidR="00644358">
        <w:t xml:space="preserve"> shows each camera on the calibration screen. The colorful splotches in the boxes are the views of each of seven cameras logging the </w:t>
      </w:r>
      <w:r w:rsidR="00234828">
        <w:t xml:space="preserve">movement of the </w:t>
      </w:r>
      <w:r w:rsidR="00644358">
        <w:t xml:space="preserve">calibration stick. Optitrack </w:t>
      </w:r>
      <w:r w:rsidR="00234828">
        <w:t>combines</w:t>
      </w:r>
      <w:r w:rsidR="00644358">
        <w:t xml:space="preserve"> </w:t>
      </w:r>
      <w:r w:rsidR="00857BA1">
        <w:t>the</w:t>
      </w:r>
      <w:r w:rsidR="00644358">
        <w:t xml:space="preserve"> data </w:t>
      </w:r>
      <w:r w:rsidR="00234828">
        <w:t xml:space="preserve">from every camera </w:t>
      </w:r>
      <w:r w:rsidR="00644358">
        <w:t xml:space="preserve">to obtain </w:t>
      </w:r>
      <w:r w:rsidR="00234828">
        <w:t>the global position of the calibration stick</w:t>
      </w:r>
      <w:r w:rsidR="00644358">
        <w:t>.</w:t>
      </w:r>
    </w:p>
    <w:p w14:paraId="77B2B100" w14:textId="3CD6C12B" w:rsidR="00644358" w:rsidRDefault="00644358" w:rsidP="00644358">
      <w:pPr>
        <w:pStyle w:val="BodyText"/>
        <w:keepNext/>
        <w:jc w:val="center"/>
      </w:pPr>
      <w:r>
        <w:rPr>
          <w:noProof/>
        </w:rPr>
        <w:lastRenderedPageBreak/>
        <w:drawing>
          <wp:inline distT="0" distB="0" distL="0" distR="0" wp14:anchorId="5A5EE45D" wp14:editId="1A77C444">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a:ext>
                    </a:extLst>
                  </pic:spPr>
                </pic:pic>
              </a:graphicData>
            </a:graphic>
          </wp:inline>
        </w:drawing>
      </w:r>
      <w:r w:rsidR="009D5AF6">
        <w:rPr>
          <w:noProof/>
        </w:rPr>
        <w:drawing>
          <wp:inline distT="0" distB="0" distL="0" distR="0" wp14:anchorId="573C06C5" wp14:editId="503F53F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646FF321" w14:textId="711A1455" w:rsidR="00644358" w:rsidRDefault="00644358" w:rsidP="006A3B50">
      <w:pPr>
        <w:pStyle w:val="Caption"/>
      </w:pPr>
      <w:bookmarkStart w:id="302" w:name="_Ref468351538"/>
      <w:bookmarkStart w:id="303" w:name="_Ref468351537"/>
      <w:r>
        <w:t xml:space="preserve">Figure </w:t>
      </w:r>
      <w:fldSimple w:instr=" SEQ Figure \* ARABIC ">
        <w:r w:rsidR="0018091C">
          <w:rPr>
            <w:noProof/>
          </w:rPr>
          <w:t>12</w:t>
        </w:r>
      </w:fldSimple>
      <w:bookmarkEnd w:id="302"/>
      <w:r>
        <w:t xml:space="preserve"> | </w:t>
      </w:r>
      <w:r w:rsidR="009D5AF6">
        <w:t xml:space="preserve">(a) </w:t>
      </w:r>
      <w:r>
        <w:t xml:space="preserve">Optitrack </w:t>
      </w:r>
      <w:r w:rsidR="00B637D7">
        <w:t>c</w:t>
      </w:r>
      <w:r>
        <w:t xml:space="preserve">alibration </w:t>
      </w:r>
      <w:r w:rsidR="00B637D7">
        <w:t>t</w:t>
      </w:r>
      <w:r>
        <w:t>ool</w:t>
      </w:r>
      <w:bookmarkEnd w:id="303"/>
      <w:r w:rsidR="009D5AF6">
        <w:t xml:space="preserve"> (b) </w:t>
      </w:r>
      <w:commentRangeStart w:id="304"/>
      <w:r w:rsidR="009D5AF6">
        <w:t xml:space="preserve">Optitrack </w:t>
      </w:r>
      <w:r w:rsidR="00B637D7">
        <w:t>c</w:t>
      </w:r>
      <w:r w:rsidR="009D5AF6">
        <w:t xml:space="preserve">alibration </w:t>
      </w:r>
      <w:r w:rsidR="00B637D7">
        <w:t>s</w:t>
      </w:r>
      <w:r w:rsidR="009D5AF6">
        <w:t>creen</w:t>
      </w:r>
      <w:commentRangeEnd w:id="304"/>
      <w:r w:rsidR="009D5AF6">
        <w:rPr>
          <w:rStyle w:val="CommentReference"/>
          <w:b w:val="0"/>
        </w:rPr>
        <w:commentReference w:id="304"/>
      </w:r>
    </w:p>
    <w:p w14:paraId="0968211D" w14:textId="778B97DA" w:rsidR="009D5AF6" w:rsidRPr="009D5AF6" w:rsidRDefault="009D5AF6" w:rsidP="009D5AF6">
      <w:pPr>
        <w:pStyle w:val="BodyText"/>
        <w:ind w:firstLine="540"/>
      </w:pPr>
      <w:r>
        <w:t xml:space="preserve">When using Optitrack to track an object, small IR-reflective spheres must be attached to that object, and more IR spheres improves the tracking accuracy. Optitrack will define a “rigid body” from the IR-reflective spheres, assuming they do not move relative to one another on the object during flight. The object can then be tracked through Optitrack’s interface using visible and IR light. </w:t>
      </w:r>
      <w:r w:rsidR="00857BA1">
        <w:t>In the Spring semester, t</w:t>
      </w:r>
      <w:r>
        <w:t>he team currently plans to attach IR-reflective spheres to the</w:t>
      </w:r>
      <w:r w:rsidR="00857BA1">
        <w:t xml:space="preserve"> quadrotor using two-sided tape</w:t>
      </w:r>
      <w:r>
        <w:t>.</w:t>
      </w:r>
    </w:p>
    <w:p w14:paraId="370BC329" w14:textId="22E69471" w:rsidR="00F377D4" w:rsidRDefault="00F377D4" w:rsidP="00392BFF">
      <w:pPr>
        <w:pStyle w:val="Heading3"/>
      </w:pPr>
      <w:bookmarkStart w:id="305" w:name="_Toc468639764"/>
      <w:r>
        <w:t>Quadrotor</w:t>
      </w:r>
      <w:bookmarkEnd w:id="305"/>
    </w:p>
    <w:p w14:paraId="5A12B481" w14:textId="262A36B0" w:rsidR="00F04A0B" w:rsidRDefault="00F04A0B" w:rsidP="00F04A0B">
      <w:pPr>
        <w:pStyle w:val="BodyText"/>
        <w:ind w:firstLine="540"/>
      </w:pPr>
      <w:r>
        <w:t xml:space="preserve">The frame that the team purchased is the QAV400. </w:t>
      </w:r>
      <w:r>
        <w:rPr>
          <w:szCs w:val="24"/>
        </w:rPr>
        <w:t xml:space="preserve">This frame fits the requirements for the project – it is lightweight (375g) and durable and can be purchased individually, allowing the team </w:t>
      </w:r>
      <w:r w:rsidR="00857BA1">
        <w:rPr>
          <w:szCs w:val="24"/>
        </w:rPr>
        <w:t>flexibility to choose</w:t>
      </w:r>
      <w:r>
        <w:rPr>
          <w:szCs w:val="24"/>
        </w:rPr>
        <w:t xml:space="preserve"> the flight control unit, sensors, actuators, and on-board computer </w:t>
      </w:r>
      <w:r>
        <w:rPr>
          <w:szCs w:val="24"/>
        </w:rPr>
        <w:fldChar w:fldCharType="begin"/>
      </w:r>
      <w:r w:rsidR="00E155DC">
        <w:rPr>
          <w:szCs w:val="24"/>
        </w:rPr>
        <w:instrText xml:space="preserve"> ADDIN ZOTERO_ITEM CSL_CITATION {"citationID":"1g1lev5vhf","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00E155DC" w:rsidRPr="00E155DC">
        <w:t>[8]</w:t>
      </w:r>
      <w:r>
        <w:rPr>
          <w:szCs w:val="24"/>
        </w:rPr>
        <w:fldChar w:fldCharType="end"/>
      </w:r>
      <w:r>
        <w:rPr>
          <w:szCs w:val="24"/>
        </w:rPr>
        <w:t>.</w:t>
      </w:r>
      <w:r>
        <w:rPr>
          <w:rStyle w:val="apple-converted-space"/>
          <w:szCs w:val="24"/>
        </w:rPr>
        <w:t> A benefit of buying this quadrotor is that Lumenier sells the frame with electronic speed controllers (ESCs) and motors that are compatible in size and power with the team’s chosen controller and 4S LiPo battery.</w:t>
      </w:r>
    </w:p>
    <w:p w14:paraId="1AA39268" w14:textId="16ED7BDD" w:rsidR="00F04A0B" w:rsidRDefault="00F04A0B" w:rsidP="00F04A0B">
      <w:pPr>
        <w:pStyle w:val="BodyText"/>
        <w:ind w:firstLine="540"/>
      </w:pPr>
      <w:r>
        <w:t xml:space="preserve">When mounting the sensors, computers, and battery on this frame, the center of gravity </w:t>
      </w:r>
      <w:r w:rsidR="00857BA1">
        <w:t>should</w:t>
      </w:r>
      <w:r>
        <w:t xml:space="preserve"> be kept as close to the center of the frame as possib</w:t>
      </w:r>
      <w:r w:rsidR="00857BA1">
        <w:t xml:space="preserve">le so that the quadrotor flight is </w:t>
      </w:r>
      <w:r w:rsidR="00857BA1">
        <w:lastRenderedPageBreak/>
        <w:t>stable</w:t>
      </w:r>
      <w:r>
        <w:t>. If the quadrotor becomes too hea</w:t>
      </w:r>
      <w:r w:rsidR="00857BA1">
        <w:t xml:space="preserve">vy to fly after mounting all </w:t>
      </w:r>
      <w:r>
        <w:t>the components on the frame, material may have to be removed from the frame to make it lighter.</w:t>
      </w:r>
    </w:p>
    <w:p w14:paraId="79D4C94C" w14:textId="126B0646" w:rsidR="00F377D4" w:rsidRDefault="001C294C" w:rsidP="00392BFF">
      <w:pPr>
        <w:pStyle w:val="Heading3"/>
      </w:pPr>
      <w:bookmarkStart w:id="306" w:name="_Toc468639765"/>
      <w:r>
        <w:t>Flight c</w:t>
      </w:r>
      <w:r w:rsidR="00F377D4">
        <w:t>ontroller</w:t>
      </w:r>
      <w:bookmarkEnd w:id="306"/>
    </w:p>
    <w:p w14:paraId="56E2FC8E" w14:textId="117E3AA9" w:rsidR="005C1BAB" w:rsidRDefault="005C1BAB" w:rsidP="005C1BAB">
      <w:pPr>
        <w:pStyle w:val="BodyText"/>
        <w:ind w:firstLine="540"/>
      </w:pPr>
      <w:r>
        <w:t xml:space="preserve">The </w:t>
      </w:r>
      <w:r w:rsidR="007F68AF">
        <w:t xml:space="preserve">team will use the </w:t>
      </w:r>
      <w:r>
        <w:t xml:space="preserve">Pixhawk PX4 Flight Controller to control the motors on the quadrotor.  The flight stack, or the software, installed on the Pixhawk is PX4, </w:t>
      </w:r>
      <w:r w:rsidR="007F68AF">
        <w:t>and</w:t>
      </w:r>
      <w:r>
        <w:t xml:space="preserve"> the team </w:t>
      </w:r>
      <w:r w:rsidR="007F68AF">
        <w:t>must</w:t>
      </w:r>
      <w:r>
        <w:t xml:space="preserve"> modify the </w:t>
      </w:r>
      <w:r w:rsidR="007F68AF">
        <w:t xml:space="preserve">PX4 </w:t>
      </w:r>
      <w:r>
        <w:t>codebase to implement the SSE</w:t>
      </w:r>
      <w:r w:rsidR="007F68AF">
        <w:t xml:space="preserve"> algorithm</w:t>
      </w:r>
      <w:r>
        <w:t xml:space="preserve">. </w:t>
      </w:r>
      <w:r w:rsidR="007F68AF">
        <w:t xml:space="preserve">The team must disable the </w:t>
      </w:r>
      <w:r>
        <w:t>PX4</w:t>
      </w:r>
      <w:r w:rsidR="007F68AF">
        <w:t>’s</w:t>
      </w:r>
      <w:r>
        <w:t xml:space="preserve"> </w:t>
      </w:r>
      <w:r w:rsidR="007F68AF">
        <w:t>built in</w:t>
      </w:r>
      <w:r>
        <w:t xml:space="preserve"> state estimator so the </w:t>
      </w:r>
      <w:r w:rsidR="007F68AF">
        <w:t>Pixhawk will calculate motor inputs based on states from the team’s estimation algorithm</w:t>
      </w:r>
      <w:r>
        <w:t>.</w:t>
      </w:r>
    </w:p>
    <w:p w14:paraId="5CFFABB3" w14:textId="32033CAD" w:rsidR="005C1BAB" w:rsidRDefault="005C1BAB" w:rsidP="005C1BAB">
      <w:pPr>
        <w:pStyle w:val="BodyText"/>
        <w:ind w:firstLine="540"/>
      </w:pPr>
      <w:r>
        <w:tab/>
        <w:t xml:space="preserve">The Pixhawk itself is powered by 4.8 to 5.4 V and </w:t>
      </w:r>
      <w:r w:rsidR="00AF2AB0">
        <w:t>contains</w:t>
      </w:r>
      <w:r>
        <w:t xml:space="preserve"> a 1-axis accelerometer, gyroscope, and magnetometer, a 3-axis accelerometer and gyroscope, and a barometer. It has 5 UART ports (in the form of serial connections), one port each for I</w:t>
      </w:r>
      <w:r>
        <w:rPr>
          <w:vertAlign w:val="superscript"/>
        </w:rPr>
        <w:t>2</w:t>
      </w:r>
      <w:r>
        <w:t>C and SPI connections, a USB port, and 3.3 and 6.6 V ADC ports.</w:t>
      </w:r>
      <w:r w:rsidR="00F46FF6">
        <w:t xml:space="preserve"> The various ports of the Pixhawk are shown in </w:t>
      </w:r>
      <w:r w:rsidR="00F46FF6">
        <w:fldChar w:fldCharType="begin"/>
      </w:r>
      <w:r w:rsidR="00F46FF6">
        <w:instrText xml:space="preserve"> REF _Ref468636898 \h </w:instrText>
      </w:r>
      <w:r w:rsidR="00F46FF6">
        <w:fldChar w:fldCharType="separate"/>
      </w:r>
      <w:r w:rsidR="00F46FF6" w:rsidRPr="006A3B50">
        <w:t xml:space="preserve">Figure </w:t>
      </w:r>
      <w:r w:rsidR="00F46FF6">
        <w:rPr>
          <w:noProof/>
        </w:rPr>
        <w:t>13</w:t>
      </w:r>
      <w:r w:rsidR="00F46FF6">
        <w:fldChar w:fldCharType="end"/>
      </w:r>
      <w:r w:rsidR="00F46FF6">
        <w:t>.</w:t>
      </w:r>
    </w:p>
    <w:p w14:paraId="39E67078" w14:textId="77777777" w:rsidR="00F46FF6" w:rsidRDefault="00F46FF6" w:rsidP="005C1BAB">
      <w:pPr>
        <w:pStyle w:val="BodyText"/>
        <w:ind w:firstLine="540"/>
      </w:pPr>
    </w:p>
    <w:p w14:paraId="1CB33772" w14:textId="2278BCFC" w:rsidR="006A3B50" w:rsidRDefault="006A3B50" w:rsidP="006A3B50">
      <w:pPr>
        <w:pStyle w:val="BodyText"/>
        <w:ind w:firstLine="540"/>
        <w:jc w:val="center"/>
      </w:pPr>
      <w:r>
        <w:rPr>
          <w:noProof/>
        </w:rPr>
        <w:lastRenderedPageBreak/>
        <w:drawing>
          <wp:inline distT="0" distB="0" distL="0" distR="0" wp14:anchorId="17E73A45" wp14:editId="32D7F903">
            <wp:extent cx="4257675" cy="6305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7675" cy="6305550"/>
                    </a:xfrm>
                    <a:prstGeom prst="rect">
                      <a:avLst/>
                    </a:prstGeom>
                    <a:noFill/>
                    <a:ln>
                      <a:noFill/>
                    </a:ln>
                  </pic:spPr>
                </pic:pic>
              </a:graphicData>
            </a:graphic>
          </wp:inline>
        </w:drawing>
      </w:r>
    </w:p>
    <w:p w14:paraId="2262C3BE" w14:textId="154B3BC1" w:rsidR="006A3B50" w:rsidRPr="006A3B50" w:rsidRDefault="006A3B50" w:rsidP="006A3B50">
      <w:pPr>
        <w:pStyle w:val="Caption"/>
      </w:pPr>
      <w:bookmarkStart w:id="307" w:name="_Ref468636898"/>
      <w:r w:rsidRPr="006A3B50">
        <w:t xml:space="preserve">Figure </w:t>
      </w:r>
      <w:fldSimple w:instr=" SEQ Figure \* ARABIC ">
        <w:r w:rsidR="0018091C">
          <w:rPr>
            <w:noProof/>
          </w:rPr>
          <w:t>13</w:t>
        </w:r>
      </w:fldSimple>
      <w:bookmarkEnd w:id="307"/>
      <w:r w:rsidRPr="006A3B50">
        <w:t xml:space="preserve"> | Pixhawk Connector Description</w:t>
      </w:r>
      <w:r w:rsidR="00F46FF6">
        <w:t>s</w:t>
      </w:r>
      <w:r w:rsidR="00A203DE">
        <w:t xml:space="preserve"> </w:t>
      </w:r>
      <w:r w:rsidR="00A203DE">
        <w:fldChar w:fldCharType="begin"/>
      </w:r>
      <w:r w:rsidR="00F811F9">
        <w:instrText xml:space="preserve"> ADDIN ZOTERO_ITEM CSL_CITATION {"citationID":"1auoc1e263","properties":{"formattedCitation":"[18]","plainCitation":"[18]"},"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rsidR="00A203DE">
        <w:fldChar w:fldCharType="separate"/>
      </w:r>
      <w:r w:rsidR="00F811F9" w:rsidRPr="00F811F9">
        <w:t>[18]</w:t>
      </w:r>
      <w:r w:rsidR="00A203DE">
        <w:fldChar w:fldCharType="end"/>
      </w:r>
    </w:p>
    <w:p w14:paraId="41FC13C2" w14:textId="1505B0F5" w:rsidR="006A3B50" w:rsidRDefault="006A3B50" w:rsidP="006A3B50">
      <w:pPr>
        <w:pStyle w:val="BodyText"/>
        <w:ind w:firstLine="540"/>
      </w:pPr>
      <w:r>
        <w:t>A USB to FTDI cable connects the USB port of the Jetson to a DF13 6 position cable that then connects to the serial port of the Pixhawk. The Pixhawk and Jetson should be able to send data to and receive data from one another</w:t>
      </w:r>
      <w:r w:rsidR="00AF2AB0">
        <w:t xml:space="preserve"> through this connection. Two-way </w:t>
      </w:r>
      <w:r w:rsidR="00AF2AB0">
        <w:lastRenderedPageBreak/>
        <w:t>communication between the Jetson and Pixhawk is</w:t>
      </w:r>
      <w:r>
        <w:t xml:space="preserve"> necessary for the Jetson to send states to the Pixhawk and for the Pixhawk to send control inputs back to the Jetson. </w:t>
      </w:r>
    </w:p>
    <w:p w14:paraId="59AD7678" w14:textId="1B894FC6" w:rsidR="00F377D4" w:rsidRDefault="004B71F6" w:rsidP="00392BFF">
      <w:pPr>
        <w:pStyle w:val="Heading3"/>
      </w:pPr>
      <w:bookmarkStart w:id="308" w:name="_Toc468639766"/>
      <w:r>
        <w:t>RC R</w:t>
      </w:r>
      <w:r w:rsidR="00F377D4">
        <w:t>eceiver</w:t>
      </w:r>
      <w:bookmarkEnd w:id="308"/>
    </w:p>
    <w:p w14:paraId="7B6A6399" w14:textId="6EB4E18C" w:rsidR="001C294C" w:rsidRDefault="001C294C" w:rsidP="001C294C">
      <w:pPr>
        <w:pStyle w:val="BodyText"/>
        <w:ind w:left="-90" w:firstLine="630"/>
      </w:pPr>
      <w:r>
        <w:t xml:space="preserve">The team is using a Turnigy 9X RC transmitter and its corresponding eight-channel receiver. The receiver connects to a PPM encoder, which </w:t>
      </w:r>
      <w:r w:rsidR="00234828">
        <w:t>combines</w:t>
      </w:r>
      <w:r>
        <w:t xml:space="preserve"> the pulse-width modulation (P</w:t>
      </w:r>
      <w:r w:rsidR="00234828">
        <w:t xml:space="preserve">WM) signals of the receiver into </w:t>
      </w:r>
      <w:r>
        <w:t>a single signal using pulse-position modulation (PPM). The PPM encoder then sends the signals to the RC input port on the Pixhawk, which manipulate</w:t>
      </w:r>
      <w:r w:rsidR="00234828">
        <w:t>s</w:t>
      </w:r>
      <w:r>
        <w:t xml:space="preserve"> the motors based on these input signals. </w:t>
      </w:r>
      <w:r w:rsidR="00A47D76">
        <w:t xml:space="preserve">The connection from the Pixhawk to the RC receiver through the PPM encoder is shown in </w:t>
      </w:r>
      <w:r w:rsidR="00A47D76">
        <w:fldChar w:fldCharType="begin"/>
      </w:r>
      <w:r w:rsidR="00A47D76">
        <w:instrText xml:space="preserve"> REF _Ref468636718 \h </w:instrText>
      </w:r>
      <w:r w:rsidR="00A47D76">
        <w:fldChar w:fldCharType="separate"/>
      </w:r>
      <w:r w:rsidR="00A47D76">
        <w:t xml:space="preserve">Figure </w:t>
      </w:r>
      <w:r w:rsidR="00A47D76">
        <w:rPr>
          <w:noProof/>
        </w:rPr>
        <w:t>14</w:t>
      </w:r>
      <w:r w:rsidR="00A47D76">
        <w:fldChar w:fldCharType="end"/>
      </w:r>
      <w:r w:rsidR="00A47D76">
        <w:t>.</w:t>
      </w:r>
    </w:p>
    <w:p w14:paraId="3B7BEF0D" w14:textId="3264DE61" w:rsidR="001C294C" w:rsidRDefault="006A3B50" w:rsidP="001C294C">
      <w:pPr>
        <w:pStyle w:val="BodyText"/>
        <w:ind w:left="-90" w:firstLine="630"/>
        <w:jc w:val="center"/>
      </w:pPr>
      <w:r>
        <w:rPr>
          <w:noProof/>
        </w:rPr>
        <w:drawing>
          <wp:inline distT="0" distB="0" distL="0" distR="0" wp14:anchorId="5ECFA215" wp14:editId="5E89DFFC">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7DC61CD1" w14:textId="0070C249" w:rsidR="001C294C" w:rsidRPr="001C294C" w:rsidRDefault="001C294C" w:rsidP="006A3B50">
      <w:pPr>
        <w:pStyle w:val="Caption"/>
      </w:pPr>
      <w:bookmarkStart w:id="309" w:name="_Ref468636718"/>
      <w:r>
        <w:t xml:space="preserve">Figure </w:t>
      </w:r>
      <w:fldSimple w:instr=" SEQ Figure \* ARABIC ">
        <w:r w:rsidR="0018091C">
          <w:rPr>
            <w:noProof/>
          </w:rPr>
          <w:t>14</w:t>
        </w:r>
      </w:fldSimple>
      <w:bookmarkEnd w:id="309"/>
      <w:r>
        <w:t xml:space="preserve"> </w:t>
      </w:r>
      <w:r w:rsidRPr="00BE2194">
        <w:t xml:space="preserve">| </w:t>
      </w:r>
      <w:r>
        <w:t xml:space="preserve">RC </w:t>
      </w:r>
      <w:r w:rsidR="00B637D7">
        <w:t>r</w:t>
      </w:r>
      <w:r>
        <w:t xml:space="preserve">eceiver </w:t>
      </w:r>
      <w:r w:rsidR="00B637D7">
        <w:t>c</w:t>
      </w:r>
      <w:r>
        <w:t>onnection to Pixhawk</w:t>
      </w:r>
    </w:p>
    <w:p w14:paraId="591D4FC3" w14:textId="43C767AF" w:rsidR="00F377D4" w:rsidRDefault="004B71F6" w:rsidP="00392BFF">
      <w:pPr>
        <w:pStyle w:val="Heading3"/>
      </w:pPr>
      <w:bookmarkStart w:id="310" w:name="_Toc468639767"/>
      <w:r>
        <w:t>Power G</w:t>
      </w:r>
      <w:r w:rsidR="00F377D4">
        <w:t>rid</w:t>
      </w:r>
      <w:bookmarkEnd w:id="310"/>
    </w:p>
    <w:p w14:paraId="6544CAAE" w14:textId="6CE73999" w:rsidR="00682CA1" w:rsidRDefault="00682CA1" w:rsidP="00682CA1">
      <w:pPr>
        <w:pStyle w:val="BodyText"/>
        <w:ind w:firstLine="540"/>
      </w:pPr>
      <w:r>
        <w:t xml:space="preserve">A 14.8 V LiPo battery will power the quadrotor, with the appropriate voltage regulators stepping down the voltage to power the Jetson, Pixhawk, and motors. A 12 V regulator will connect the LiPo to the Jetson, and the board converters received from the manufacturers will </w:t>
      </w:r>
      <w:r>
        <w:lastRenderedPageBreak/>
        <w:t>connect the motors and Pixhawk to the LiPo as well.</w:t>
      </w:r>
      <w:r w:rsidR="00A47D76">
        <w:t xml:space="preserve"> The connection from the LiPo battery to the Jetson through a voltage regular is shown in </w:t>
      </w:r>
      <w:r w:rsidR="00A47D76">
        <w:fldChar w:fldCharType="begin"/>
      </w:r>
      <w:r w:rsidR="00A47D76">
        <w:instrText xml:space="preserve"> REF _Ref468636674 \h </w:instrText>
      </w:r>
      <w:r w:rsidR="00A47D76">
        <w:fldChar w:fldCharType="separate"/>
      </w:r>
      <w:r w:rsidR="00A47D76">
        <w:t xml:space="preserve">Figure </w:t>
      </w:r>
      <w:r w:rsidR="00A47D76">
        <w:rPr>
          <w:noProof/>
        </w:rPr>
        <w:t>15</w:t>
      </w:r>
      <w:r w:rsidR="00A47D76">
        <w:fldChar w:fldCharType="end"/>
      </w:r>
      <w:r w:rsidR="00A47D76">
        <w:t>.</w:t>
      </w:r>
    </w:p>
    <w:p w14:paraId="28E06C43" w14:textId="2B559D8F" w:rsidR="001C294C" w:rsidRPr="009E3226" w:rsidRDefault="00682CA1" w:rsidP="001C294C">
      <w:pPr>
        <w:pStyle w:val="BodyText"/>
        <w:ind w:firstLine="540"/>
        <w:jc w:val="center"/>
        <w:rPr>
          <w:b/>
        </w:rPr>
      </w:pPr>
      <w:r>
        <w:rPr>
          <w:noProof/>
        </w:rPr>
        <w:drawing>
          <wp:inline distT="0" distB="0" distL="0" distR="0" wp14:anchorId="0E8A3152" wp14:editId="6692DD5F">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2BB41830" w14:textId="4DE96503" w:rsidR="0020284F" w:rsidRPr="00234828" w:rsidRDefault="001C294C" w:rsidP="006A3B50">
      <w:pPr>
        <w:pStyle w:val="Caption"/>
      </w:pPr>
      <w:bookmarkStart w:id="311" w:name="_Ref468636674"/>
      <w:r>
        <w:t xml:space="preserve">Figure </w:t>
      </w:r>
      <w:fldSimple w:instr=" SEQ Figure \* ARABIC ">
        <w:r w:rsidR="0018091C">
          <w:rPr>
            <w:noProof/>
          </w:rPr>
          <w:t>15</w:t>
        </w:r>
      </w:fldSimple>
      <w:bookmarkEnd w:id="311"/>
      <w:r>
        <w:t xml:space="preserve"> | Components for </w:t>
      </w:r>
      <w:r w:rsidRPr="00BE2194">
        <w:t xml:space="preserve">Jetson </w:t>
      </w:r>
      <w:r w:rsidR="00B637D7">
        <w:t>p</w:t>
      </w:r>
      <w:r w:rsidRPr="00BE2194">
        <w:t xml:space="preserve">ower </w:t>
      </w:r>
      <w:r w:rsidR="00B637D7">
        <w:t>s</w:t>
      </w:r>
      <w:r w:rsidRPr="00BE2194">
        <w:t>upply</w:t>
      </w:r>
    </w:p>
    <w:p w14:paraId="3710A767" w14:textId="6DC65C54" w:rsidR="004631EE" w:rsidRDefault="00956F68" w:rsidP="006832C7">
      <w:pPr>
        <w:pStyle w:val="Heading1"/>
      </w:pPr>
      <w:bookmarkStart w:id="312" w:name="_Toc468639768"/>
      <w:r>
        <w:lastRenderedPageBreak/>
        <w:t>Results</w:t>
      </w:r>
      <w:bookmarkEnd w:id="312"/>
    </w:p>
    <w:p w14:paraId="14F2FC94" w14:textId="0956D216" w:rsidR="004631EE" w:rsidRPr="00956F68" w:rsidRDefault="00D938A3" w:rsidP="00D938A3">
      <w:pPr>
        <w:spacing w:line="480" w:lineRule="auto"/>
        <w:ind w:firstLine="540"/>
      </w:pPr>
      <w:r>
        <w:t>This section discusses the preliminary results from simulation</w:t>
      </w:r>
      <w:r w:rsidR="00CD5CB9">
        <w:t>s</w:t>
      </w:r>
      <w:r>
        <w:t xml:space="preserve"> and </w:t>
      </w:r>
      <w:r w:rsidR="00CD5CB9">
        <w:t>initial</w:t>
      </w:r>
      <w:r>
        <w:t xml:space="preserve"> hardware</w:t>
      </w:r>
      <w:r w:rsidR="00CD5CB9">
        <w:t xml:space="preserve"> tests</w:t>
      </w:r>
      <w:r>
        <w:t xml:space="preserve">. </w:t>
      </w:r>
      <w:r w:rsidR="009A216E">
        <w:t>The</w:t>
      </w:r>
      <w:r w:rsidR="009458C6">
        <w:t xml:space="preserve"> team has generated</w:t>
      </w:r>
      <w:r w:rsidR="009A216E">
        <w:t xml:space="preserve"> simulation results </w:t>
      </w:r>
      <w:r w:rsidR="009458C6">
        <w:t xml:space="preserve">from </w:t>
      </w:r>
      <w:r w:rsidR="009A216E">
        <w:t>the dynamic model given arbitrary inputs</w:t>
      </w:r>
      <w:r w:rsidR="009458C6">
        <w:t xml:space="preserve"> and produced results from both the closed-loop simulation with a traditional observer and with the SSE algorithm</w:t>
      </w:r>
      <w:r w:rsidR="009A216E">
        <w:t>. The</w:t>
      </w:r>
      <w:r w:rsidR="009458C6">
        <w:t xml:space="preserve"> team has also proven the functionality of multiple pieces of</w:t>
      </w:r>
      <w:r w:rsidR="009A216E">
        <w:t xml:space="preserve"> hardware</w:t>
      </w:r>
      <w:r w:rsidR="009458C6">
        <w:t>, including logging data on both the 9DOF sensors and laser scanners.</w:t>
      </w:r>
    </w:p>
    <w:p w14:paraId="1C411FAB" w14:textId="6AE632FA" w:rsidR="00956F68" w:rsidRDefault="00956F68" w:rsidP="000A477A">
      <w:pPr>
        <w:pStyle w:val="Heading2"/>
      </w:pPr>
      <w:bookmarkStart w:id="313" w:name="_Toc468639769"/>
      <w:bookmarkStart w:id="314" w:name="_Ref468647384"/>
      <w:r>
        <w:t>Dynamic model</w:t>
      </w:r>
      <w:bookmarkEnd w:id="313"/>
      <w:bookmarkEnd w:id="314"/>
    </w:p>
    <w:p w14:paraId="27489C97" w14:textId="162CDBF0" w:rsidR="006F7AF9" w:rsidRDefault="006F7AF9" w:rsidP="006F7AF9">
      <w:pPr>
        <w:pStyle w:val="BodyText"/>
        <w:ind w:firstLine="540"/>
      </w:pPr>
      <w:r>
        <w:t xml:space="preserve">As a preliminary test of the dynamic model, the team </w:t>
      </w:r>
      <w:r w:rsidR="009458C6">
        <w:t>confirmed that various combinations</w:t>
      </w:r>
      <w:r>
        <w:t xml:space="preserve"> of inputs into the </w:t>
      </w:r>
      <w:r w:rsidR="009458C6">
        <w:t xml:space="preserve">equations of motion </w:t>
      </w:r>
      <w:r>
        <w:t xml:space="preserve">yielded </w:t>
      </w:r>
      <w:r w:rsidR="009458C6">
        <w:t xml:space="preserve">the </w:t>
      </w:r>
      <w:r>
        <w:t xml:space="preserve">expected behavior. Since the team </w:t>
      </w:r>
      <w:r w:rsidR="009458C6">
        <w:t>has not yet received the physical</w:t>
      </w:r>
      <w:r>
        <w:t xml:space="preserve"> quadrotor, system constants were </w:t>
      </w:r>
      <w:r w:rsidR="009458C6">
        <w:t xml:space="preserve">based on literature values </w:t>
      </w:r>
      <w:r w:rsidR="009460D3">
        <w:fldChar w:fldCharType="begin"/>
      </w:r>
      <w:r w:rsidR="00E155DC">
        <w:instrText xml:space="preserve"> ADDIN ZOTERO_ITEM CSL_CITATION {"citationID":"1pjbs61tig","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E155DC" w:rsidRPr="00E155DC">
        <w:t>[11]</w:t>
      </w:r>
      <w:r w:rsidR="009460D3">
        <w:fldChar w:fldCharType="end"/>
      </w:r>
      <w:r>
        <w:t xml:space="preserve">. Motor voltage inputs were simulated by a vector of arbitrary voltage values for each of the motors. 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 xml:space="preserve">the quadrotor is to fly straight up. </w:t>
      </w:r>
    </w:p>
    <w:p w14:paraId="1449D71E" w14:textId="7D0E87CD" w:rsidR="00C742D9" w:rsidRDefault="009458C6" w:rsidP="00E35154">
      <w:pPr>
        <w:pStyle w:val="BodyText"/>
        <w:ind w:firstLine="540"/>
      </w:pPr>
      <w:r>
        <w:t>The</w:t>
      </w:r>
      <w:r w:rsidR="006F7AF9">
        <w:t xml:space="preserve"> team </w:t>
      </w:r>
      <w:r>
        <w:t>generated</w:t>
      </w:r>
      <w:r w:rsidR="006F7AF9">
        <w:t xml:space="preserve"> results by changing the input vector</w:t>
      </w:r>
      <w:r>
        <w:t xml:space="preserve"> to</w:t>
      </w:r>
      <w:r w:rsidR="006F7AF9">
        <w:t xml:space="preserve"> </w:t>
      </w:r>
      <w:r w:rsidR="00AF2AB0">
        <w:t>simulate</w:t>
      </w:r>
      <w:r w:rsidR="006F7AF9">
        <w:t xml:space="preserve"> </w:t>
      </w:r>
      <w:r>
        <w:t>different flying scenarios</w:t>
      </w:r>
      <w:r w:rsidR="006F7AF9">
        <w:t xml:space="preserve">. The </w:t>
      </w:r>
      <w:r w:rsidR="007B11F7">
        <w:t>MATLAB</w:t>
      </w:r>
      <w:r w:rsidR="006F7AF9">
        <w:t xml:space="preserve"> code used to generate these plots is attached in </w:t>
      </w:r>
      <w:r>
        <w:t xml:space="preserve">Appendix </w:t>
      </w:r>
      <w:r>
        <w:fldChar w:fldCharType="begin"/>
      </w:r>
      <w:r>
        <w:instrText xml:space="preserve"> REF _Ref468380078 \r \h </w:instrText>
      </w:r>
      <w:r>
        <w:fldChar w:fldCharType="separate"/>
      </w:r>
      <w:r w:rsidR="0018091C">
        <w:t>8.2</w:t>
      </w:r>
      <w:r>
        <w:fldChar w:fldCharType="end"/>
      </w:r>
      <w:r w:rsidR="006F7AF9">
        <w:t xml:space="preserve">. </w:t>
      </w:r>
      <w:r w:rsidR="00206778">
        <w:t>For the first simulation, the voltage input vector had the same value for all four motors. As expected, the simulation resulted in the quadrotor flying straight upwar</w:t>
      </w:r>
      <w:r>
        <w:t xml:space="preserve">ds, which is shown in </w:t>
      </w:r>
      <w:r>
        <w:fldChar w:fldCharType="begin"/>
      </w:r>
      <w:r>
        <w:instrText xml:space="preserve"> REF _Ref468396056 \h </w:instrText>
      </w:r>
      <w:r>
        <w:fldChar w:fldCharType="separate"/>
      </w:r>
      <w:r w:rsidR="0018091C">
        <w:t xml:space="preserve">Figure </w:t>
      </w:r>
      <w:r w:rsidR="0018091C">
        <w:rPr>
          <w:noProof/>
        </w:rPr>
        <w:t>16</w:t>
      </w:r>
      <w:r>
        <w:fldChar w:fldCharType="end"/>
      </w:r>
      <w:r w:rsidR="00206778">
        <w:t>.</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2">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62CD1E8" w:rsidR="00206778" w:rsidRDefault="00206778" w:rsidP="006A3B50">
      <w:pPr>
        <w:pStyle w:val="Caption"/>
      </w:pPr>
      <w:bookmarkStart w:id="315" w:name="_Ref468396056"/>
      <w:bookmarkStart w:id="316" w:name="_Ref468396046"/>
      <w:r>
        <w:t xml:space="preserve">Figure </w:t>
      </w:r>
      <w:fldSimple w:instr=" SEQ Figure \* ARABIC ">
        <w:r w:rsidR="0018091C">
          <w:rPr>
            <w:noProof/>
          </w:rPr>
          <w:t>16</w:t>
        </w:r>
      </w:fldSimple>
      <w:bookmarkEnd w:id="315"/>
      <w:r>
        <w:t xml:space="preserve"> </w:t>
      </w:r>
      <w:r w:rsidRPr="00BE2194">
        <w:t xml:space="preserve">| </w:t>
      </w:r>
      <w:r>
        <w:t>Simulation of quadrotor flying straight up.</w:t>
      </w:r>
      <w:bookmarkEnd w:id="316"/>
    </w:p>
    <w:p w14:paraId="635BBD96" w14:textId="3DB9E432" w:rsidR="00206778" w:rsidRDefault="009458C6" w:rsidP="009460D3">
      <w:pPr>
        <w:pStyle w:val="BodyText"/>
      </w:pPr>
      <w:r>
        <w:t>To</w:t>
      </w:r>
      <w:r w:rsidR="00206778">
        <w:t xml:space="preserve"> move the quadrotor </w:t>
      </w:r>
      <w:r w:rsidR="00C742D9">
        <w:t>left</w:t>
      </w:r>
      <w:r w:rsidR="00206778">
        <w:t xml:space="preserve">, </w:t>
      </w:r>
      <w:r w:rsidR="00C742D9">
        <w:t xml:space="preserve">the </w:t>
      </w:r>
      <w:r>
        <w:t>necessary</w:t>
      </w:r>
      <w:r w:rsidR="00C742D9">
        <w:t xml:space="preserve"> motor configuration is </w:t>
      </w:r>
      <w:r>
        <w:t>shown</w:t>
      </w:r>
      <w:r w:rsidR="00EC1AF4">
        <w:t xml:space="preserve"> </w:t>
      </w:r>
      <w:r w:rsidR="00C742D9">
        <w:t>in</w:t>
      </w:r>
      <w:r>
        <w:t xml:space="preserve"> </w:t>
      </w:r>
      <w:r>
        <w:fldChar w:fldCharType="begin"/>
      </w:r>
      <w:r>
        <w:instrText xml:space="preserve"> REF _Ref468396145 \h </w:instrText>
      </w:r>
      <w:r>
        <w:fldChar w:fldCharType="separate"/>
      </w:r>
      <w:r w:rsidR="0018091C">
        <w:t xml:space="preserve">Figure </w:t>
      </w:r>
      <w:r w:rsidR="0018091C">
        <w:rPr>
          <w:noProof/>
        </w:rPr>
        <w:t>17</w:t>
      </w:r>
      <w:r>
        <w:fldChar w:fldCharType="end"/>
      </w:r>
      <w:r>
        <w:t>(a)</w:t>
      </w:r>
      <w:r w:rsidR="00EC1AF4">
        <w:t>. Given</w:t>
      </w:r>
      <w:r w:rsidR="00C742D9">
        <w:t xml:space="preserve"> </w:t>
      </w:r>
      <w:r w:rsidR="00EC1AF4">
        <w:t>an</w:t>
      </w:r>
      <w:r w:rsidR="00C742D9">
        <w:t xml:space="preserve"> input vector </w:t>
      </w:r>
      <w:r w:rsidR="00EC1AF4">
        <w:t xml:space="preserve">of </w:t>
      </w:r>
      <w:r w:rsidR="00C742D9">
        <w:t xml:space="preserve">voltages </w:t>
      </w:r>
      <w:r w:rsidR="00EC1AF4">
        <w:t>that follow this motor configuration</w:t>
      </w:r>
      <w:r w:rsidR="00C742D9">
        <w:t xml:space="preserve"> resulted in the </w:t>
      </w:r>
      <w:r>
        <w:t>quadrotor moving</w:t>
      </w:r>
      <w:r w:rsidR="009460D3">
        <w:t xml:space="preserve"> left, as </w:t>
      </w:r>
      <w:r>
        <w:t xml:space="preserve">shown in </w:t>
      </w:r>
      <w:r>
        <w:fldChar w:fldCharType="begin"/>
      </w:r>
      <w:r>
        <w:instrText xml:space="preserve"> REF _Ref468396145 \h </w:instrText>
      </w:r>
      <w:r>
        <w:fldChar w:fldCharType="separate"/>
      </w:r>
      <w:r w:rsidR="0018091C">
        <w:t xml:space="preserve">Figure </w:t>
      </w:r>
      <w:r w:rsidR="0018091C">
        <w:rPr>
          <w:noProof/>
        </w:rPr>
        <w:t>17</w:t>
      </w:r>
      <w:r>
        <w:fldChar w:fldCharType="end"/>
      </w:r>
      <w:r>
        <w:t>(b)</w:t>
      </w:r>
      <w:r w:rsidR="009460D3">
        <w:t>.</w:t>
      </w:r>
    </w:p>
    <w:p w14:paraId="7F73552A" w14:textId="272ADEA2" w:rsidR="006F7AF9" w:rsidRDefault="00C742D9" w:rsidP="00C742D9">
      <w:pPr>
        <w:pStyle w:val="BodyText"/>
        <w:ind w:firstLine="540"/>
        <w:jc w:val="right"/>
      </w:pPr>
      <w:r>
        <w:rPr>
          <w:noProof/>
        </w:rPr>
        <w:lastRenderedPageBreak/>
        <w:drawing>
          <wp:anchor distT="0" distB="0" distL="114300" distR="114300" simplePos="0" relativeHeight="25164544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4">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359567B7" w:rsidR="00206778" w:rsidRDefault="00206778" w:rsidP="006A3B50">
      <w:pPr>
        <w:pStyle w:val="Caption"/>
      </w:pPr>
      <w:bookmarkStart w:id="317" w:name="_Ref468396145"/>
      <w:r>
        <w:t xml:space="preserve">Figure </w:t>
      </w:r>
      <w:fldSimple w:instr=" SEQ Figure \* ARABIC ">
        <w:r w:rsidR="0018091C">
          <w:rPr>
            <w:noProof/>
          </w:rPr>
          <w:t>17</w:t>
        </w:r>
      </w:fldSimple>
      <w:bookmarkEnd w:id="317"/>
      <w:r>
        <w:t xml:space="preserve"> </w:t>
      </w:r>
      <w:r w:rsidRPr="00BE2194">
        <w:t xml:space="preserve">| </w:t>
      </w:r>
      <w:r w:rsidR="009458C6">
        <w:t xml:space="preserve">(a) Motor configuration for flying left (b) </w:t>
      </w:r>
      <w:r w:rsidR="00C742D9">
        <w:t xml:space="preserve">Simulation </w:t>
      </w:r>
      <w:r w:rsidR="009458C6">
        <w:t>results</w:t>
      </w:r>
    </w:p>
    <w:p w14:paraId="5F843525" w14:textId="0838AD53" w:rsidR="00EC1AF4" w:rsidRDefault="009458C6" w:rsidP="00EC1AF4">
      <w:pPr>
        <w:pStyle w:val="BodyText"/>
      </w:pPr>
      <w:r>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fldChar w:fldCharType="begin"/>
      </w:r>
      <w:r w:rsidR="00EC1AF4">
        <w:instrText xml:space="preserve"> REF _Ref468396145 \h </w:instrText>
      </w:r>
      <w:r w:rsidR="00EC1AF4">
        <w:fldChar w:fldCharType="separate"/>
      </w:r>
      <w:r w:rsidR="0018091C">
        <w:t xml:space="preserve">Figure </w:t>
      </w:r>
      <w:r w:rsidR="0018091C">
        <w:rPr>
          <w:noProof/>
        </w:rPr>
        <w:t>17</w:t>
      </w:r>
      <w:r w:rsidR="00EC1AF4">
        <w:fldChar w:fldCharType="end"/>
      </w:r>
      <w:r w:rsidR="00EC1AF4">
        <w:t>(b).</w:t>
      </w:r>
    </w:p>
    <w:p w14:paraId="0B236226" w14:textId="44E6A63C" w:rsidR="00764E58" w:rsidRDefault="00C742D9" w:rsidP="00EC1AF4">
      <w:pPr>
        <w:pStyle w:val="BodyText"/>
      </w:pPr>
      <w:r>
        <w:rPr>
          <w:noProof/>
        </w:rPr>
        <w:lastRenderedPageBreak/>
        <w:drawing>
          <wp:anchor distT="0" distB="0" distL="114300" distR="114300" simplePos="0" relativeHeight="2516689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5">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9EC9225" w:rsidR="00206778" w:rsidRPr="001C294C" w:rsidRDefault="00206778" w:rsidP="006A3B50">
      <w:pPr>
        <w:pStyle w:val="Caption"/>
      </w:pPr>
      <w:bookmarkStart w:id="318" w:name="_Ref468396242"/>
      <w:r>
        <w:t xml:space="preserve">Figure </w:t>
      </w:r>
      <w:fldSimple w:instr=" SEQ Figure \* ARABIC ">
        <w:r w:rsidR="0018091C">
          <w:rPr>
            <w:noProof/>
          </w:rPr>
          <w:t>18</w:t>
        </w:r>
      </w:fldSimple>
      <w:bookmarkEnd w:id="318"/>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0A477A">
      <w:pPr>
        <w:pStyle w:val="Heading2"/>
      </w:pPr>
      <w:bookmarkStart w:id="319" w:name="_Ref468637656"/>
      <w:bookmarkStart w:id="320" w:name="_Toc468639770"/>
      <w:commentRangeStart w:id="321"/>
      <w:r>
        <w:t>Closed-loop simulation</w:t>
      </w:r>
      <w:commentRangeEnd w:id="321"/>
      <w:r w:rsidR="006F7AF9">
        <w:rPr>
          <w:rStyle w:val="CommentReference"/>
          <w:rFonts w:ascii="Times New Roman" w:hAnsi="Times New Roman"/>
          <w:b w:val="0"/>
          <w:caps w:val="0"/>
        </w:rPr>
        <w:commentReference w:id="321"/>
      </w:r>
      <w:bookmarkEnd w:id="319"/>
      <w:bookmarkEnd w:id="320"/>
    </w:p>
    <w:p w14:paraId="749844FD" w14:textId="77777777" w:rsidR="009460D3" w:rsidRDefault="009460D3" w:rsidP="001C375B">
      <w:pPr>
        <w:pStyle w:val="Heading2"/>
        <w:numPr>
          <w:ilvl w:val="0"/>
          <w:numId w:val="0"/>
        </w:numPr>
      </w:pPr>
    </w:p>
    <w:p w14:paraId="4978E708" w14:textId="26A0743E" w:rsidR="00701A0A" w:rsidRDefault="00701A0A" w:rsidP="000A477A">
      <w:pPr>
        <w:pStyle w:val="Heading2"/>
        <w:pPrChange w:id="322" w:author="Zayra Lobo" w:date="2016-12-09T23:38:00Z">
          <w:pPr>
            <w:pStyle w:val="Heading2"/>
          </w:pPr>
        </w:pPrChange>
      </w:pPr>
      <w:bookmarkStart w:id="323" w:name="_Ref468637658"/>
      <w:bookmarkStart w:id="324" w:name="_Toc468639771"/>
      <w:commentRangeStart w:id="325"/>
      <w:r>
        <w:t>SSE algorithm</w:t>
      </w:r>
      <w:commentRangeEnd w:id="325"/>
      <w:r w:rsidR="006F7AF9">
        <w:rPr>
          <w:rStyle w:val="CommentReference"/>
          <w:rFonts w:ascii="Times New Roman" w:hAnsi="Times New Roman"/>
          <w:b w:val="0"/>
          <w:caps w:val="0"/>
        </w:rPr>
        <w:commentReference w:id="325"/>
      </w:r>
      <w:bookmarkEnd w:id="323"/>
      <w:bookmarkEnd w:id="324"/>
    </w:p>
    <w:p w14:paraId="527859BC" w14:textId="77777777" w:rsidR="009460D3" w:rsidRPr="009460D3" w:rsidRDefault="009460D3" w:rsidP="009460D3">
      <w:pPr>
        <w:pStyle w:val="BodyText"/>
      </w:pPr>
    </w:p>
    <w:p w14:paraId="093E7219" w14:textId="16375355" w:rsidR="00701A0A" w:rsidRDefault="00701A0A" w:rsidP="000A477A">
      <w:pPr>
        <w:pStyle w:val="Heading2"/>
      </w:pPr>
      <w:bookmarkStart w:id="326" w:name="_Toc468639772"/>
      <w:r>
        <w:t>Sensor data</w:t>
      </w:r>
      <w:bookmarkEnd w:id="326"/>
    </w:p>
    <w:p w14:paraId="1D8B236C" w14:textId="5F98B455" w:rsidR="004D7D67" w:rsidRPr="004D7D67" w:rsidRDefault="004D7D67" w:rsidP="004D7D67">
      <w:pPr>
        <w:pStyle w:val="BodyText"/>
        <w:ind w:firstLine="540"/>
      </w:pPr>
      <w:r>
        <w:t xml:space="preserve">This section looks at data from the onboard sensors logged and published through ROS. There is not much analysis on the data, just that the data is being received. </w:t>
      </w:r>
      <w:r w:rsidR="00AF2AB0">
        <w:t xml:space="preserve">The team will </w:t>
      </w:r>
      <w:r w:rsidR="00AF2AB0">
        <w:lastRenderedPageBreak/>
        <w:t>write a</w:t>
      </w:r>
      <w:r>
        <w:t xml:space="preserve">nother program in Python or C to process this data and format it in </w:t>
      </w:r>
      <w:r w:rsidR="00AF2AB0">
        <w:t>a way</w:t>
      </w:r>
      <w:r>
        <w:t xml:space="preserve"> that the SSE can use.</w:t>
      </w:r>
    </w:p>
    <w:p w14:paraId="15C5EA9E" w14:textId="5F53F7B7" w:rsidR="00701A0A" w:rsidRDefault="00701A0A" w:rsidP="00392BFF">
      <w:pPr>
        <w:pStyle w:val="Heading3"/>
      </w:pPr>
      <w:bookmarkStart w:id="327" w:name="_Toc468639773"/>
      <w:commentRangeStart w:id="328"/>
      <w:r>
        <w:t>9DOF sensor</w:t>
      </w:r>
      <w:commentRangeEnd w:id="328"/>
      <w:r w:rsidR="0024495A">
        <w:rPr>
          <w:rStyle w:val="CommentReference"/>
          <w:rFonts w:ascii="Times New Roman" w:hAnsi="Times New Roman"/>
          <w:b w:val="0"/>
        </w:rPr>
        <w:commentReference w:id="328"/>
      </w:r>
      <w:bookmarkEnd w:id="327"/>
    </w:p>
    <w:p w14:paraId="33530870" w14:textId="77777777" w:rsidR="009460D3" w:rsidRPr="009460D3" w:rsidRDefault="009460D3" w:rsidP="009460D3">
      <w:pPr>
        <w:pStyle w:val="BodyText"/>
      </w:pPr>
    </w:p>
    <w:p w14:paraId="63DA0A46" w14:textId="65FE619A" w:rsidR="00701A0A" w:rsidRDefault="00701A0A" w:rsidP="00392BFF">
      <w:pPr>
        <w:pStyle w:val="Heading3"/>
      </w:pPr>
      <w:bookmarkStart w:id="329" w:name="_Toc468639774"/>
      <w:r>
        <w:t>Laser scanner</w:t>
      </w:r>
      <w:bookmarkEnd w:id="329"/>
    </w:p>
    <w:p w14:paraId="4CEE72D7" w14:textId="6AA01C2B" w:rsidR="004D7D67" w:rsidRDefault="004D7D67" w:rsidP="004D7D67">
      <w:pPr>
        <w:pStyle w:val="BodyText"/>
        <w:spacing w:after="0"/>
        <w:ind w:firstLine="540"/>
      </w:pPr>
      <w:r>
        <w:t xml:space="preserve">The laser scanner range finders, model URG-04LX-UG01, each log data to separate rostopics while running. </w:t>
      </w:r>
      <w:r>
        <w:fldChar w:fldCharType="begin"/>
      </w:r>
      <w:r>
        <w:instrText xml:space="preserve"> REF _Ref468225785 \h </w:instrText>
      </w:r>
      <w:r>
        <w:fldChar w:fldCharType="separate"/>
      </w:r>
      <w:r w:rsidR="0018091C">
        <w:t xml:space="preserve">Figure </w:t>
      </w:r>
      <w:r w:rsidR="0018091C">
        <w:rPr>
          <w:noProof/>
        </w:rPr>
        <w:t>19</w:t>
      </w:r>
      <w:r>
        <w:fldChar w:fldCharType="end"/>
      </w:r>
      <w:r>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05766A58" w:rsidR="009460D3" w:rsidRDefault="009460D3" w:rsidP="006A3B50">
      <w:pPr>
        <w:pStyle w:val="Caption"/>
      </w:pPr>
      <w:bookmarkStart w:id="330" w:name="_Ref468225785"/>
      <w:r>
        <w:t xml:space="preserve">Figure </w:t>
      </w:r>
      <w:fldSimple w:instr=" SEQ Figure \* ARABIC ">
        <w:r w:rsidR="0018091C">
          <w:rPr>
            <w:noProof/>
          </w:rPr>
          <w:t>19</w:t>
        </w:r>
      </w:fldSimple>
      <w:bookmarkEnd w:id="330"/>
      <w:r>
        <w:t xml:space="preserve"> | Laser </w:t>
      </w:r>
      <w:r w:rsidR="00B637D7">
        <w:t>s</w:t>
      </w:r>
      <w:r>
        <w:t xml:space="preserve">canner </w:t>
      </w:r>
      <w:r w:rsidR="00B637D7">
        <w:t>s</w:t>
      </w:r>
      <w:r>
        <w:t xml:space="preserve">ample </w:t>
      </w:r>
      <w:r w:rsidR="00B637D7">
        <w:t>o</w:t>
      </w:r>
      <w:r>
        <w:t>utput</w:t>
      </w:r>
    </w:p>
    <w:p w14:paraId="69C8DB14" w14:textId="77777777" w:rsidR="004617B9" w:rsidRDefault="004617B9" w:rsidP="004D7D67">
      <w:pPr>
        <w:pStyle w:val="BodyText"/>
        <w:spacing w:after="0"/>
        <w:ind w:firstLine="540"/>
      </w:pPr>
    </w:p>
    <w:p w14:paraId="0CFF0DD6" w14:textId="77777777" w:rsidR="004617B9" w:rsidRDefault="004617B9" w:rsidP="004D7D67">
      <w:pPr>
        <w:pStyle w:val="BodyText"/>
        <w:spacing w:after="0"/>
        <w:ind w:firstLine="540"/>
      </w:pPr>
    </w:p>
    <w:p w14:paraId="09069FCB" w14:textId="77777777" w:rsidR="004617B9" w:rsidRDefault="004617B9" w:rsidP="004D7D67">
      <w:pPr>
        <w:pStyle w:val="BodyText"/>
        <w:spacing w:after="0"/>
        <w:ind w:firstLine="540"/>
      </w:pPr>
    </w:p>
    <w:p w14:paraId="41046AB6" w14:textId="77777777" w:rsidR="004617B9" w:rsidRDefault="004617B9" w:rsidP="004D7D67">
      <w:pPr>
        <w:pStyle w:val="BodyText"/>
        <w:spacing w:after="0"/>
        <w:ind w:firstLine="540"/>
      </w:pPr>
    </w:p>
    <w:p w14:paraId="781C7684" w14:textId="77777777" w:rsidR="004617B9" w:rsidRDefault="004617B9" w:rsidP="004D7D67">
      <w:pPr>
        <w:pStyle w:val="BodyText"/>
        <w:spacing w:after="0"/>
        <w:ind w:firstLine="540"/>
      </w:pPr>
    </w:p>
    <w:p w14:paraId="2080B0D5" w14:textId="72AE5EF0" w:rsidR="009460D3" w:rsidRDefault="00A35FD6" w:rsidP="004D7D67">
      <w:pPr>
        <w:pStyle w:val="BodyText"/>
        <w:spacing w:after="0"/>
        <w:ind w:firstLine="540"/>
      </w:pPr>
      <w:r>
        <w:lastRenderedPageBreak/>
        <w:t xml:space="preserve">The fields are described in </w:t>
      </w:r>
      <w:r>
        <w:fldChar w:fldCharType="begin"/>
      </w:r>
      <w:r>
        <w:instrText xml:space="preserve"> REF _Ref468389617 \h </w:instrText>
      </w:r>
      <w:r>
        <w:fldChar w:fldCharType="separate"/>
      </w:r>
      <w:r w:rsidR="0018091C">
        <w:t xml:space="preserve">Table </w:t>
      </w:r>
      <w:r w:rsidR="0018091C">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573CE268" w:rsidR="009460D3" w:rsidRDefault="00A35FD6" w:rsidP="006A3B50">
      <w:pPr>
        <w:pStyle w:val="Caption"/>
      </w:pPr>
      <w:bookmarkStart w:id="331" w:name="_Ref468389617"/>
      <w:r>
        <w:t xml:space="preserve">Table </w:t>
      </w:r>
      <w:fldSimple w:instr=" SEQ Table \* ARABIC ">
        <w:r w:rsidR="0018091C">
          <w:rPr>
            <w:noProof/>
          </w:rPr>
          <w:t>6</w:t>
        </w:r>
      </w:fldSimple>
      <w:bookmarkEnd w:id="331"/>
      <w:r>
        <w:t xml:space="preserve"> | ROS fields and descriptions</w:t>
      </w:r>
    </w:p>
    <w:p w14:paraId="6AF34C0D" w14:textId="4CC87D84" w:rsidR="004D7D67" w:rsidRPr="004D7D67" w:rsidRDefault="00234828" w:rsidP="00A35FD6">
      <w:pPr>
        <w:pStyle w:val="BodyText"/>
        <w:ind w:firstLine="540"/>
      </w:pPr>
      <w:r>
        <w:t xml:space="preserve">The original drivers downloaded from the manufacturer’s website </w:t>
      </w:r>
      <w:r>
        <w:fldChar w:fldCharType="begin"/>
      </w:r>
      <w:r w:rsidR="00F811F9">
        <w:instrText xml:space="preserve"> ADDIN ZOTERO_ITEM CSL_CITATION {"citationID":"ha1n7ukru","properties":{"formattedCitation":"[19]","plainCitation":"[19]"},"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F811F9" w:rsidRPr="00F811F9">
        <w:t>[19]</w:t>
      </w:r>
      <w:r>
        <w:fldChar w:fldCharType="end"/>
      </w:r>
      <w:r>
        <w:t xml:space="preserve"> did not compile, so the team made alterations. After being updated, the drivers are now able to connect to the lasers, receive data, and format the data in a meaningful way to allow for multiple lasers to be connected simultaneously, and the </w:t>
      </w:r>
      <w:r w:rsidR="004D7D67">
        <w:t>laser scanner</w:t>
      </w:r>
      <w:r>
        <w:t>s function as expected.</w:t>
      </w:r>
    </w:p>
    <w:p w14:paraId="48D06B4B" w14:textId="77777777" w:rsidR="00190351" w:rsidRDefault="00BA1D9C" w:rsidP="006832C7">
      <w:pPr>
        <w:pStyle w:val="Heading1"/>
      </w:pPr>
      <w:bookmarkStart w:id="332" w:name="_Ref274917941"/>
      <w:bookmarkStart w:id="333" w:name="_Toc468639775"/>
      <w:r>
        <w:lastRenderedPageBreak/>
        <w:t>Project Management</w:t>
      </w:r>
      <w:bookmarkEnd w:id="332"/>
      <w:bookmarkEnd w:id="333"/>
    </w:p>
    <w:p w14:paraId="33F1A89D" w14:textId="60295000" w:rsidR="0035150C" w:rsidRDefault="00A35FD6" w:rsidP="00A35FD6">
      <w:pPr>
        <w:pStyle w:val="BodyText"/>
        <w:ind w:firstLine="540"/>
      </w:pPr>
      <w:r>
        <w:t xml:space="preserve">In this section, the team describes our progress in the Fall semester compared to the tasks laid out in the Workplan and proposes a plan for Spring semester tasks, their expected completion time, and the expected division of labor. The Spring semester plan </w:t>
      </w:r>
      <w:r w:rsidR="00AF2AB0">
        <w:t>assumes</w:t>
      </w:r>
      <w:r>
        <w:t xml:space="preserve"> that the team will be working with one junior in addition to the three seniors on the project.</w:t>
      </w:r>
    </w:p>
    <w:p w14:paraId="088BB7D3" w14:textId="0D6ED081" w:rsidR="00DA7F39" w:rsidRPr="00DA7F39" w:rsidRDefault="00701A0A" w:rsidP="000A477A">
      <w:pPr>
        <w:pStyle w:val="Heading2"/>
      </w:pPr>
      <w:bookmarkStart w:id="334" w:name="_Toc468639776"/>
      <w:r>
        <w:t>Fall progress</w:t>
      </w:r>
      <w:bookmarkEnd w:id="334"/>
    </w:p>
    <w:p w14:paraId="18C88CDD" w14:textId="3F00A66D" w:rsidR="003A0022" w:rsidRDefault="00A35FD6" w:rsidP="00A35FD6">
      <w:pPr>
        <w:pStyle w:val="BodyText"/>
        <w:ind w:firstLine="540"/>
      </w:pPr>
      <w:r>
        <w:fldChar w:fldCharType="begin"/>
      </w:r>
      <w:r>
        <w:instrText xml:space="preserve"> REF _Ref468389901 \h </w:instrText>
      </w:r>
      <w:r>
        <w:fldChar w:fldCharType="separate"/>
      </w:r>
      <w:r w:rsidR="0018091C">
        <w:t xml:space="preserve">Figure </w:t>
      </w:r>
      <w:r w:rsidR="0018091C">
        <w:rPr>
          <w:noProof/>
        </w:rPr>
        <w:t>20</w:t>
      </w:r>
      <w:r>
        <w:fldChar w:fldCharType="end"/>
      </w:r>
      <w:r>
        <w:t xml:space="preserve"> revis</w:t>
      </w:r>
      <w:r w:rsidR="00320800">
        <w:t>i</w:t>
      </w:r>
      <w:r>
        <w:t>ts the Work Breakdown Structure from the Fall semester and shows an approximate calculation of how much time the team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lastRenderedPageBreak/>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66D065E8" w:rsidR="003B0ACD" w:rsidRDefault="003B0ACD" w:rsidP="006A3B50">
      <w:pPr>
        <w:pStyle w:val="Caption"/>
      </w:pPr>
      <w:bookmarkStart w:id="335" w:name="_Ref468389901"/>
      <w:bookmarkStart w:id="336" w:name="_Ref468389898"/>
      <w:r>
        <w:t xml:space="preserve">Figure </w:t>
      </w:r>
      <w:fldSimple w:instr=" SEQ Figure \* ARABIC ">
        <w:r w:rsidR="0018091C">
          <w:rPr>
            <w:noProof/>
          </w:rPr>
          <w:t>20</w:t>
        </w:r>
      </w:fldSimple>
      <w:bookmarkEnd w:id="335"/>
      <w:r>
        <w:t xml:space="preserve"> </w:t>
      </w:r>
      <w:r w:rsidR="00F11969">
        <w:t xml:space="preserve">| </w:t>
      </w:r>
      <w:r>
        <w:t>Comparison of Planned and Actual Fall Work Breakdown Structure</w:t>
      </w:r>
      <w:bookmarkEnd w:id="336"/>
    </w:p>
    <w:p w14:paraId="4DCE5869" w14:textId="34EF7F5E" w:rsidR="004631EE" w:rsidRDefault="00701A0A" w:rsidP="000A477A">
      <w:pPr>
        <w:pStyle w:val="Heading2"/>
      </w:pPr>
      <w:bookmarkStart w:id="337" w:name="_Toc468639777"/>
      <w:r>
        <w:t>Spring overview</w:t>
      </w:r>
      <w:bookmarkEnd w:id="337"/>
    </w:p>
    <w:p w14:paraId="08C97644" w14:textId="6BF934EE"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18091C">
        <w:t>1.2</w:t>
      </w:r>
      <w:r w:rsidR="008B71C6">
        <w:fldChar w:fldCharType="end"/>
      </w:r>
      <w:r>
        <w:t xml:space="preserve">, including real-time data processing and control. To accomplish this, the team must complete sensor </w:t>
      </w:r>
      <w:r w:rsidR="001D348E">
        <w:t>mounting</w:t>
      </w:r>
      <w:r>
        <w:t xml:space="preserve"> and calibration, quadrotor assembly, and testing the SSE.</w:t>
      </w:r>
    </w:p>
    <w:p w14:paraId="33CAC879" w14:textId="47D80948" w:rsidR="00DA178E" w:rsidRDefault="00DA178E" w:rsidP="00DA178E">
      <w:pPr>
        <w:pStyle w:val="BodyText"/>
        <w:ind w:firstLine="540"/>
      </w:pPr>
      <w:r>
        <w:t xml:space="preserve">Due to the lead-time delay for the QAV400 delivery, </w:t>
      </w:r>
      <w:r w:rsidR="001D348E">
        <w:t>the team will</w:t>
      </w:r>
      <w:r>
        <w:t xml:space="preserve"> </w:t>
      </w:r>
      <w:r w:rsidR="001D348E">
        <w:t>assemble</w:t>
      </w:r>
      <w:r>
        <w:t xml:space="preserve"> the quadrotor at the beginning of the semester. Once the frame has been assembled, the team will attach the additional flight hardware including the motors and electronic speed controllers (ESCs),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1BAA533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commentRangeStart w:id="338"/>
      <w:commentRangeStart w:id="339"/>
      <w:r>
        <w:t xml:space="preserve">The SSE </w:t>
      </w:r>
      <w:r w:rsidR="00D05846">
        <w:t>has been coded in simulation</w:t>
      </w:r>
      <w:r>
        <w:t>, but not thoroughly tested</w:t>
      </w:r>
      <w:commentRangeEnd w:id="338"/>
      <w:r>
        <w:rPr>
          <w:rStyle w:val="CommentReference"/>
        </w:rPr>
        <w:commentReference w:id="338"/>
      </w:r>
      <w:commentRangeEnd w:id="339"/>
      <w:r w:rsidR="002E73F7">
        <w:rPr>
          <w:rStyle w:val="CommentReference"/>
        </w:rPr>
        <w:commentReference w:id="339"/>
      </w:r>
      <w:r>
        <w:t xml:space="preserve">.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27312D60" w:rsidR="00DA178E" w:rsidRDefault="00DA178E" w:rsidP="00DA178E">
      <w:pPr>
        <w:pStyle w:val="BodyText"/>
        <w:ind w:firstLine="540"/>
      </w:pPr>
      <w:r>
        <w:lastRenderedPageBreak/>
        <w:t xml:space="preserve">After the above tasks are complete, the team will begin testing the quadrotor in actual flight in the clinic space. The Optitrack data will be used as ground truth </w:t>
      </w:r>
      <w:r w:rsidR="002E73F7">
        <w:t xml:space="preserve">data </w:t>
      </w:r>
      <w:r>
        <w:t>in evaluati</w:t>
      </w:r>
      <w:r w:rsidR="001D348E">
        <w:t>ng</w:t>
      </w:r>
      <w:r>
        <w:t xml:space="preserve"> the SSE.</w:t>
      </w:r>
    </w:p>
    <w:p w14:paraId="00229269" w14:textId="74AF4825"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340" w:name="_Toc468639778"/>
      <w:r>
        <w:t>Work breakdown structure</w:t>
      </w:r>
      <w:bookmarkEnd w:id="340"/>
    </w:p>
    <w:p w14:paraId="3CF00FC9" w14:textId="0C1007D2" w:rsidR="00B16EE7" w:rsidRPr="00B16EE7" w:rsidRDefault="003374C8" w:rsidP="00BF37AA">
      <w:pPr>
        <w:pStyle w:val="BodyText"/>
        <w:ind w:firstLine="540"/>
      </w:pPr>
      <w:r>
        <w:fldChar w:fldCharType="begin"/>
      </w:r>
      <w:r>
        <w:instrText xml:space="preserve"> REF _Ref270322113 \h </w:instrText>
      </w:r>
      <w:r>
        <w:fldChar w:fldCharType="separate"/>
      </w:r>
      <w:r w:rsidR="0018091C">
        <w:t xml:space="preserve">Figure </w:t>
      </w:r>
      <w:r w:rsidR="0018091C">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5B08054" w:rsidR="00A97694" w:rsidRPr="003A66DA" w:rsidRDefault="00A97694" w:rsidP="006A3B50">
      <w:pPr>
        <w:pStyle w:val="Caption"/>
      </w:pPr>
      <w:bookmarkStart w:id="341" w:name="_Ref270322113"/>
      <w:r>
        <w:lastRenderedPageBreak/>
        <w:t xml:space="preserve">Figure </w:t>
      </w:r>
      <w:r w:rsidR="009C5A81">
        <w:fldChar w:fldCharType="begin"/>
      </w:r>
      <w:r>
        <w:instrText xml:space="preserve"> SEQ Figure \* ARABIC </w:instrText>
      </w:r>
      <w:r w:rsidR="009C5A81">
        <w:fldChar w:fldCharType="separate"/>
      </w:r>
      <w:r w:rsidR="0018091C">
        <w:rPr>
          <w:noProof/>
        </w:rPr>
        <w:t>21</w:t>
      </w:r>
      <w:r w:rsidR="009C5A81">
        <w:fldChar w:fldCharType="end"/>
      </w:r>
      <w:bookmarkEnd w:id="341"/>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342" w:name="_Toc468639779"/>
      <w:commentRangeStart w:id="343"/>
      <w:r>
        <w:t>Schedule</w:t>
      </w:r>
      <w:commentRangeEnd w:id="343"/>
      <w:r w:rsidR="003374C8">
        <w:rPr>
          <w:rStyle w:val="CommentReference"/>
          <w:rFonts w:ascii="Times New Roman" w:hAnsi="Times New Roman"/>
          <w:b w:val="0"/>
          <w:caps w:val="0"/>
        </w:rPr>
        <w:commentReference w:id="343"/>
      </w:r>
      <w:bookmarkEnd w:id="342"/>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0BCE8A32" w:rsidR="00023909" w:rsidRDefault="00023909" w:rsidP="006A3B50">
      <w:pPr>
        <w:pStyle w:val="Caption"/>
      </w:pPr>
      <w:r>
        <w:t xml:space="preserve">Figure </w:t>
      </w:r>
      <w:fldSimple w:instr=" SEQ Figure \* ARABIC ">
        <w:r w:rsidR="0018091C">
          <w:rPr>
            <w:noProof/>
          </w:rPr>
          <w:t>22</w:t>
        </w:r>
      </w:fldSimple>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344" w:name="_Toc468639780"/>
      <w:r>
        <w:t>Division of labor</w:t>
      </w:r>
      <w:bookmarkEnd w:id="344"/>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345" w:name="_Toc468639781"/>
      <w:r>
        <w:lastRenderedPageBreak/>
        <w:t>References</w:t>
      </w:r>
      <w:bookmarkEnd w:id="345"/>
    </w:p>
    <w:p w14:paraId="194B785A" w14:textId="77777777" w:rsidR="00F811F9" w:rsidRPr="00F811F9" w:rsidRDefault="00BD638B" w:rsidP="00F811F9">
      <w:pPr>
        <w:pStyle w:val="Bibliography"/>
        <w:spacing w:line="480" w:lineRule="auto"/>
      </w:pPr>
      <w:r>
        <w:fldChar w:fldCharType="begin"/>
      </w:r>
      <w:r w:rsidR="00FE3889">
        <w:instrText xml:space="preserve"> ADDIN ZOTERO_BIBL {"custom":[]} CSL_BIBLIOGRAPHY </w:instrText>
      </w:r>
      <w:r>
        <w:fldChar w:fldCharType="separate"/>
      </w:r>
      <w:r w:rsidR="00F811F9" w:rsidRPr="00F811F9">
        <w:t>[1]</w:t>
      </w:r>
      <w:r w:rsidR="00F811F9" w:rsidRPr="00F811F9">
        <w:tab/>
        <w:t xml:space="preserve">“10 Ways Drones Are Changing Your World,” </w:t>
      </w:r>
      <w:r w:rsidR="00F811F9" w:rsidRPr="00F811F9">
        <w:rPr>
          <w:i/>
          <w:iCs/>
        </w:rPr>
        <w:t>Consumer Reports</w:t>
      </w:r>
      <w:r w:rsidR="00F811F9" w:rsidRPr="00F811F9">
        <w:t>, 24-Nov-2016. [Online]. Available: http://www.foxnews.com/tech/2016/11/24/10-ways-drones-are-changing-your-world.html. [Accessed: 02-Dec-2016].</w:t>
      </w:r>
    </w:p>
    <w:p w14:paraId="7F54C8B1" w14:textId="77777777" w:rsidR="00F811F9" w:rsidRPr="00F811F9" w:rsidRDefault="00F811F9" w:rsidP="00F811F9">
      <w:pPr>
        <w:pStyle w:val="Bibliography"/>
        <w:spacing w:line="480" w:lineRule="auto"/>
      </w:pPr>
      <w:r w:rsidRPr="00F811F9">
        <w:t>[2]</w:t>
      </w:r>
      <w:r w:rsidRPr="00F811F9">
        <w:tab/>
        <w:t xml:space="preserve">S. P. Boyd and L. Vandenberghe, </w:t>
      </w:r>
      <w:r w:rsidRPr="00F811F9">
        <w:rPr>
          <w:i/>
          <w:iCs/>
        </w:rPr>
        <w:t>Convex optimization</w:t>
      </w:r>
      <w:r w:rsidRPr="00F811F9">
        <w:t>. Cambridge, UK ; New York: Cambridge University Press, 2004.</w:t>
      </w:r>
    </w:p>
    <w:p w14:paraId="72A430C0" w14:textId="77777777" w:rsidR="00F811F9" w:rsidRPr="00F811F9" w:rsidRDefault="00F811F9" w:rsidP="00F811F9">
      <w:pPr>
        <w:pStyle w:val="Bibliography"/>
        <w:spacing w:line="480" w:lineRule="auto"/>
      </w:pPr>
      <w:r w:rsidRPr="00F811F9">
        <w:t>[3]</w:t>
      </w:r>
      <w:r w:rsidRPr="00F811F9">
        <w:tab/>
        <w:t xml:space="preserve">H. Fawzi, P. Tabuada, and S. Diggavi, “Secure estimation and control for cyber-physical systems under adversarial attacks,” </w:t>
      </w:r>
      <w:r w:rsidRPr="00F811F9">
        <w:rPr>
          <w:i/>
          <w:iCs/>
        </w:rPr>
        <w:t>IEEE Trans. Autom. Control</w:t>
      </w:r>
      <w:r w:rsidRPr="00F811F9">
        <w:t>, vol. 59, no. 6, pp. 1454–1467, Jun. 2014.</w:t>
      </w:r>
    </w:p>
    <w:p w14:paraId="1FEF18BC" w14:textId="77777777" w:rsidR="00F811F9" w:rsidRPr="00F811F9" w:rsidRDefault="00F811F9" w:rsidP="00F811F9">
      <w:pPr>
        <w:pStyle w:val="Bibliography"/>
        <w:spacing w:line="480" w:lineRule="auto"/>
      </w:pPr>
      <w:r w:rsidRPr="00F811F9">
        <w:t>[4]</w:t>
      </w:r>
      <w:r w:rsidRPr="00F811F9">
        <w:tab/>
        <w:t xml:space="preserve">Y. Shoukry, P. Nuzzo, N. Bezzo, A. L. Sangiovanni-Vincentelli, S. A. Seshia, and P. Tabuada, “Secure state reconstruction in differentially flat systems under sensor attacks using satisfiability modulo theory solving,” in </w:t>
      </w:r>
      <w:r w:rsidRPr="00F811F9">
        <w:rPr>
          <w:i/>
          <w:iCs/>
        </w:rPr>
        <w:t>2015 54th IEEE Conference on Decision and Control (CDC)</w:t>
      </w:r>
      <w:r w:rsidRPr="00F811F9">
        <w:t>, 2015, pp. 3804–3809.</w:t>
      </w:r>
    </w:p>
    <w:p w14:paraId="329495D3" w14:textId="77777777" w:rsidR="00F811F9" w:rsidRPr="00F811F9" w:rsidRDefault="00F811F9" w:rsidP="00F811F9">
      <w:pPr>
        <w:pStyle w:val="Bibliography"/>
        <w:spacing w:line="480" w:lineRule="auto"/>
      </w:pPr>
      <w:r w:rsidRPr="00F811F9">
        <w:t>[5]</w:t>
      </w:r>
      <w:r w:rsidRPr="00F811F9">
        <w:tab/>
        <w:t xml:space="preserve">C. Lee, H. Shim, and Y. Eun, “Secure and robust state estimation under sensor attacks, measurement noises, and process disturbances: Observer-based combinatorial approach,” in </w:t>
      </w:r>
      <w:r w:rsidRPr="00F811F9">
        <w:rPr>
          <w:i/>
          <w:iCs/>
        </w:rPr>
        <w:t>Control Conference (ECC), 2015 European</w:t>
      </w:r>
      <w:r w:rsidRPr="00F811F9">
        <w:t>, 2015, pp. 1872–1877.</w:t>
      </w:r>
    </w:p>
    <w:p w14:paraId="09449BF8" w14:textId="77777777" w:rsidR="00F811F9" w:rsidRPr="00F811F9" w:rsidRDefault="00F811F9" w:rsidP="00F811F9">
      <w:pPr>
        <w:pStyle w:val="Bibliography"/>
        <w:spacing w:line="480" w:lineRule="auto"/>
      </w:pPr>
      <w:r w:rsidRPr="00F811F9">
        <w:t>[6]</w:t>
      </w:r>
      <w:r w:rsidRPr="00F811F9">
        <w:tab/>
        <w:t xml:space="preserve">S. Mishra, Y. Shoukry, N. Karamchandani, S. Diggavi, and P. Tabuada, “Secure state estimation: Optimal guarantees against sensor attacks in the presence of noise,” in </w:t>
      </w:r>
      <w:r w:rsidRPr="00F811F9">
        <w:rPr>
          <w:i/>
          <w:iCs/>
        </w:rPr>
        <w:t>2015 IEEE International Symposium on Information Theory (ISIT)</w:t>
      </w:r>
      <w:r w:rsidRPr="00F811F9">
        <w:t>, 2015, pp. 2929–2933.</w:t>
      </w:r>
    </w:p>
    <w:p w14:paraId="2820242E" w14:textId="77777777" w:rsidR="00F811F9" w:rsidRPr="00F811F9" w:rsidRDefault="00F811F9" w:rsidP="00F811F9">
      <w:pPr>
        <w:pStyle w:val="Bibliography"/>
        <w:spacing w:line="480" w:lineRule="auto"/>
      </w:pPr>
      <w:r w:rsidRPr="00F811F9">
        <w:t>[7]</w:t>
      </w:r>
      <w:r w:rsidRPr="00F811F9">
        <w:tab/>
        <w:t>“QAV400.” [Online]. Available: http://www.lumenier.com/products/multirotors/qav400. [Accessed: 23-Sep-2016].</w:t>
      </w:r>
    </w:p>
    <w:p w14:paraId="7418BD31" w14:textId="77777777" w:rsidR="00F811F9" w:rsidRPr="00F811F9" w:rsidRDefault="00F811F9" w:rsidP="00F811F9">
      <w:pPr>
        <w:pStyle w:val="Bibliography"/>
        <w:spacing w:line="480" w:lineRule="auto"/>
      </w:pPr>
      <w:r w:rsidRPr="00F811F9">
        <w:t>[8]</w:t>
      </w:r>
      <w:r w:rsidRPr="00F811F9">
        <w:tab/>
        <w:t>“Jetson TK1 - eLinux.org.” [Online]. Available: http://elinux.org/Jetson_TK1. [Accessed: 23-Sep-2016].</w:t>
      </w:r>
    </w:p>
    <w:p w14:paraId="741F01C0" w14:textId="77777777" w:rsidR="00F811F9" w:rsidRPr="00F811F9" w:rsidRDefault="00F811F9" w:rsidP="00F811F9">
      <w:pPr>
        <w:pStyle w:val="Bibliography"/>
        <w:spacing w:line="480" w:lineRule="auto"/>
      </w:pPr>
      <w:r w:rsidRPr="00F811F9">
        <w:lastRenderedPageBreak/>
        <w:t>[9]</w:t>
      </w:r>
      <w:r w:rsidRPr="00F811F9">
        <w:tab/>
        <w:t>“3DR Pixhawk - 3DR.” [Online]. Available: https://store.3dr.com/products/3dr-pixhawk. [Accessed: 23-Sep-2016].</w:t>
      </w:r>
    </w:p>
    <w:p w14:paraId="649313D1" w14:textId="77777777" w:rsidR="00F811F9" w:rsidRPr="00F811F9" w:rsidRDefault="00F811F9" w:rsidP="00F811F9">
      <w:pPr>
        <w:pStyle w:val="Bibliography"/>
        <w:spacing w:line="480" w:lineRule="auto"/>
      </w:pPr>
      <w:r w:rsidRPr="00F811F9">
        <w:t>[10]</w:t>
      </w:r>
      <w:r w:rsidRPr="00F811F9">
        <w:tab/>
        <w:t>“Quadcopter Dynamics and Simulation - Andrew Gibiansky.” [Online]. Available: http://andrew.gibiansky.com/blog/physics/quadcopter-dynamics/. [Accessed: 02-Dec-2016].</w:t>
      </w:r>
    </w:p>
    <w:p w14:paraId="796C1682" w14:textId="77777777" w:rsidR="00F811F9" w:rsidRPr="00F811F9" w:rsidRDefault="00F811F9" w:rsidP="00F811F9">
      <w:pPr>
        <w:pStyle w:val="Bibliography"/>
        <w:spacing w:line="480" w:lineRule="auto"/>
      </w:pPr>
      <w:r w:rsidRPr="00F811F9">
        <w:t>[11]</w:t>
      </w:r>
      <w:r w:rsidRPr="00F811F9">
        <w:tab/>
        <w:t>“Fig. 1: whole structure of quadcopter robot and inbound forces on robot.” [Online]. Available: https://www.researchgate.net/figure/245031939_fig1_Fig-1-whole-structure-of-quadcopter-robot-and-inbound-forces-on-robot. [Accessed: 05-Dec-2016].</w:t>
      </w:r>
    </w:p>
    <w:p w14:paraId="42A87469" w14:textId="77777777" w:rsidR="00F811F9" w:rsidRPr="00F811F9" w:rsidRDefault="00F811F9" w:rsidP="00F811F9">
      <w:pPr>
        <w:pStyle w:val="Bibliography"/>
        <w:spacing w:line="480" w:lineRule="auto"/>
      </w:pPr>
      <w:r w:rsidRPr="00F811F9">
        <w:t>[12]</w:t>
      </w:r>
      <w:r w:rsidRPr="00F811F9">
        <w:tab/>
        <w:t>Gagic, Zoran, “Introduction to Linear and Nonlinear Observers.” [Online]. Available: http://www.ece.rutgers.edu/~gajic/psfiles/observers.pdf. [Accessed: 05-Dec-2016].</w:t>
      </w:r>
    </w:p>
    <w:p w14:paraId="5386AB4C" w14:textId="77777777" w:rsidR="00F811F9" w:rsidRPr="00F811F9" w:rsidRDefault="00F811F9" w:rsidP="00F811F9">
      <w:pPr>
        <w:pStyle w:val="Bibliography"/>
        <w:spacing w:line="480" w:lineRule="auto"/>
      </w:pPr>
      <w:r w:rsidRPr="00F811F9">
        <w:t>[13]</w:t>
      </w:r>
      <w:r w:rsidRPr="00F811F9">
        <w:tab/>
        <w:t>“CVX: Matlab Software for Disciplined Convex Programming | CVX Research, Inc.” [Online]. Available: http://cvxr.com/cvx/. [Accessed: 29-Nov-2016].</w:t>
      </w:r>
    </w:p>
    <w:p w14:paraId="70666390" w14:textId="77777777" w:rsidR="00F811F9" w:rsidRPr="00F811F9" w:rsidRDefault="00F811F9" w:rsidP="00F811F9">
      <w:pPr>
        <w:pStyle w:val="Bibliography"/>
        <w:spacing w:line="480" w:lineRule="auto"/>
      </w:pPr>
      <w:r w:rsidRPr="00F811F9">
        <w:t>[14]</w:t>
      </w:r>
      <w:r w:rsidRPr="00F811F9">
        <w:tab/>
        <w:t>“CVXGEN: Code Generation for Convex Optimization.” [Online]. Available: http://cvxgen.com/docs/index.html. [Accessed: 29-Nov-2016].</w:t>
      </w:r>
    </w:p>
    <w:p w14:paraId="23068D2A" w14:textId="77777777" w:rsidR="00F811F9" w:rsidRPr="00F811F9" w:rsidRDefault="00F811F9" w:rsidP="00F811F9">
      <w:pPr>
        <w:pStyle w:val="Bibliography"/>
        <w:spacing w:line="480" w:lineRule="auto"/>
      </w:pPr>
      <w:r w:rsidRPr="00F811F9">
        <w:t>[15]</w:t>
      </w:r>
      <w:r w:rsidRPr="00F811F9">
        <w:tab/>
      </w:r>
      <w:r w:rsidRPr="00F811F9">
        <w:rPr>
          <w:i/>
          <w:iCs/>
        </w:rPr>
        <w:t>SPI/IIC MPU-9250 9-Axis Attitude +Gyro+Accelerator+Magnetometer Sensor Module</w:t>
      </w:r>
      <w:r w:rsidRPr="00F811F9">
        <w:t>. .</w:t>
      </w:r>
    </w:p>
    <w:p w14:paraId="4D6255DB" w14:textId="77777777" w:rsidR="00F811F9" w:rsidRPr="00F811F9" w:rsidRDefault="00F811F9" w:rsidP="00F811F9">
      <w:pPr>
        <w:pStyle w:val="Bibliography"/>
        <w:spacing w:line="480" w:lineRule="auto"/>
      </w:pPr>
      <w:r w:rsidRPr="00F811F9">
        <w:t>[16]</w:t>
      </w:r>
      <w:r w:rsidRPr="00F811F9">
        <w:tab/>
        <w:t>“Hokuyo URG-04LX-UG01 Scanning Laser Rangefinder.” [Online]. Available: http://www.robotshop.com/en/hokuyo-urg-04lx-ug01-scanning-laser-rangefinder.html. [Accessed: 01-Dec-2016].</w:t>
      </w:r>
    </w:p>
    <w:p w14:paraId="508484FB" w14:textId="77777777" w:rsidR="00F811F9" w:rsidRPr="00F811F9" w:rsidRDefault="00F811F9" w:rsidP="00F811F9">
      <w:pPr>
        <w:pStyle w:val="Bibliography"/>
        <w:spacing w:line="480" w:lineRule="auto"/>
      </w:pPr>
      <w:r w:rsidRPr="00F811F9">
        <w:t>[17]</w:t>
      </w:r>
      <w:r w:rsidRPr="00F811F9">
        <w:tab/>
        <w:t xml:space="preserve">“OptiTrack,” </w:t>
      </w:r>
      <w:r w:rsidRPr="00F811F9">
        <w:rPr>
          <w:i/>
          <w:iCs/>
        </w:rPr>
        <w:t>OptiTrack</w:t>
      </w:r>
      <w:r w:rsidRPr="00F811F9">
        <w:t>. [Online]. Available: https://www.optitrack.com/. [Accessed: 01-Dec-2016].</w:t>
      </w:r>
    </w:p>
    <w:p w14:paraId="06EE6389" w14:textId="77777777" w:rsidR="00F811F9" w:rsidRPr="00F811F9" w:rsidRDefault="00F811F9" w:rsidP="00F811F9">
      <w:pPr>
        <w:pStyle w:val="Bibliography"/>
        <w:spacing w:line="480" w:lineRule="auto"/>
      </w:pPr>
      <w:r w:rsidRPr="00F811F9">
        <w:t>[18]</w:t>
      </w:r>
      <w:r w:rsidRPr="00F811F9">
        <w:tab/>
        <w:t>“Pixhawk Autopilot - Pixhawk Flight Controller Hardware Project.” [Online]. Available: https://pixhawk.org/modules/pixhawk. [Accessed: 05-Dec-2016].</w:t>
      </w:r>
    </w:p>
    <w:p w14:paraId="026D23CA" w14:textId="77777777" w:rsidR="00F811F9" w:rsidRPr="00F811F9" w:rsidRDefault="00F811F9" w:rsidP="00F811F9">
      <w:pPr>
        <w:pStyle w:val="Bibliography"/>
        <w:spacing w:line="480" w:lineRule="auto"/>
      </w:pPr>
      <w:r w:rsidRPr="00F811F9">
        <w:lastRenderedPageBreak/>
        <w:t>[19]</w:t>
      </w:r>
      <w:r w:rsidRPr="00F811F9">
        <w:tab/>
        <w:t>“URG Network / Wiki / Home.” [Online]. Available: https://sourceforge.net/p/urgnetwork/wiki/Home/. [Accessed: 30-Nov-2016].</w:t>
      </w:r>
    </w:p>
    <w:p w14:paraId="263AED0D" w14:textId="0D072237" w:rsidR="00086CF4" w:rsidRPr="00086CF4" w:rsidRDefault="00BD638B" w:rsidP="00F811F9">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346" w:name="_Toc468639782"/>
      <w:commentRangeStart w:id="347"/>
      <w:r>
        <w:lastRenderedPageBreak/>
        <w:t>Appendix</w:t>
      </w:r>
      <w:commentRangeEnd w:id="347"/>
      <w:r>
        <w:rPr>
          <w:rStyle w:val="CommentReference"/>
          <w:rFonts w:ascii="Times New Roman" w:hAnsi="Times New Roman"/>
          <w:caps w:val="0"/>
          <w:spacing w:val="0"/>
          <w:kern w:val="0"/>
        </w:rPr>
        <w:commentReference w:id="347"/>
      </w:r>
      <w:bookmarkEnd w:id="346"/>
    </w:p>
    <w:p w14:paraId="6EBA6E8D" w14:textId="0A2951C7" w:rsidR="00020E88" w:rsidRDefault="00020E88" w:rsidP="000A477A">
      <w:pPr>
        <w:pStyle w:val="Heading2"/>
      </w:pPr>
      <w:bookmarkStart w:id="348" w:name="_Ref468379872"/>
      <w:bookmarkStart w:id="349" w:name="_Ref468379878"/>
      <w:bookmarkStart w:id="350" w:name="_Ref468379889"/>
      <w:bookmarkStart w:id="351" w:name="_Toc468639783"/>
      <w:r>
        <w:t xml:space="preserve">Dynamic </w:t>
      </w:r>
      <w:commentRangeStart w:id="352"/>
      <w:r>
        <w:t>model</w:t>
      </w:r>
      <w:bookmarkEnd w:id="348"/>
      <w:bookmarkEnd w:id="349"/>
      <w:bookmarkEnd w:id="350"/>
      <w:commentRangeEnd w:id="352"/>
      <w:r w:rsidR="008059C6">
        <w:rPr>
          <w:rStyle w:val="CommentReference"/>
          <w:rFonts w:ascii="Times New Roman" w:hAnsi="Times New Roman"/>
          <w:b w:val="0"/>
          <w:caps w:val="0"/>
        </w:rPr>
        <w:commentReference w:id="352"/>
      </w:r>
      <w:bookmarkEnd w:id="351"/>
    </w:p>
    <w:p w14:paraId="550C35F8" w14:textId="6D82784D" w:rsidR="008059C6" w:rsidRDefault="008059C6" w:rsidP="008059C6">
      <w:pPr>
        <w:pStyle w:val="Heading3"/>
      </w:pPr>
      <w:bookmarkStart w:id="353" w:name="_Toc468639784"/>
      <w:bookmarkStart w:id="354" w:name="_Ref468639830"/>
      <w:r>
        <w:t>Derivation of Rotation Matrix</w:t>
      </w:r>
      <w:bookmarkEnd w:id="353"/>
      <w:bookmarkEnd w:id="354"/>
    </w:p>
    <w:p w14:paraId="75E32595" w14:textId="26AFBF2A" w:rsidR="00323ED4" w:rsidRDefault="00323ED4" w:rsidP="00323ED4">
      <w:pPr>
        <w:pStyle w:val="BodyText"/>
      </w:pPr>
      <w:r>
        <w:t>The position and velocity of the quadrotor in the inertial frame can be described as</w:t>
      </w:r>
      <w:r w:rsidR="0099643C">
        <w:t xml:space="preserve"> </w:t>
      </w:r>
    </w:p>
    <w:p w14:paraId="5320A6E7" w14:textId="08F78B8A" w:rsidR="0099643C" w:rsidRDefault="0099643C" w:rsidP="00323ED4">
      <w:pPr>
        <w:pStyle w:val="BodyText"/>
      </w:pPr>
      <m:oMath>
        <m:r>
          <w:rPr>
            <w:rFonts w:ascii="Cambria Math" w:hAnsi="Cambria Math"/>
          </w:rPr>
          <m:t>x=(x,y,z</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and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z</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respectively.</w:t>
      </w:r>
    </w:p>
    <w:p w14:paraId="633E8CDB" w14:textId="6C212CC8" w:rsidR="0099643C" w:rsidRDefault="0099643C" w:rsidP="00323ED4">
      <w:pPr>
        <w:pStyle w:val="BodyText"/>
      </w:pPr>
      <w:r>
        <w:t xml:space="preserve">The roll, pitch, and yaw angles in the body frame can be defined as </w:t>
      </w:r>
    </w:p>
    <w:p w14:paraId="27A23FD8" w14:textId="005C868B" w:rsidR="0099643C" w:rsidRDefault="0099643C" w:rsidP="00323ED4">
      <w:pPr>
        <w:pStyle w:val="BodyText"/>
      </w:pPr>
      <m:oMath>
        <m:r>
          <w:rPr>
            <w:rFonts w:ascii="Cambria Math" w:hAnsi="Cambria Math"/>
          </w:rPr>
          <m:t>θ=(ϕ,θ,ψ</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with the angular velocity defined as,  </w:t>
      </w:r>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t>
      </w:r>
    </w:p>
    <w:p w14:paraId="39CF3011" w14:textId="038171AD" w:rsidR="0099643C" w:rsidRDefault="0099643C" w:rsidP="00323ED4">
      <w:pPr>
        <w:pStyle w:val="BodyText"/>
      </w:pPr>
      <w:r>
        <w:t>To convert the angular velocities into the angular velocity vector, we can use</w:t>
      </w:r>
    </w:p>
    <w:p w14:paraId="78A24016" w14:textId="3DDE8807" w:rsidR="0099643C" w:rsidRDefault="00F25326" w:rsidP="008059C6">
      <w:pPr>
        <w:pStyle w:val="BodyText"/>
        <w:jc w:val="center"/>
      </w:pPr>
      <w:r>
        <w:rPr>
          <w:noProof/>
        </w:rPr>
        <w:drawing>
          <wp:inline distT="0" distB="0" distL="0" distR="0" wp14:anchorId="1D1550A2" wp14:editId="308E1018">
            <wp:extent cx="1863524" cy="76012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g_velocity_vector.png"/>
                    <pic:cNvPicPr/>
                  </pic:nvPicPr>
                  <pic:blipFill>
                    <a:blip r:embed="rId38">
                      <a:extLst>
                        <a:ext uri="{28A0092B-C50C-407E-A947-70E740481C1C}">
                          <a14:useLocalDpi xmlns:a14="http://schemas.microsoft.com/office/drawing/2010/main" val="0"/>
                        </a:ext>
                      </a:extLst>
                    </a:blip>
                    <a:stretch>
                      <a:fillRect/>
                    </a:stretch>
                  </pic:blipFill>
                  <pic:spPr>
                    <a:xfrm>
                      <a:off x="0" y="0"/>
                      <a:ext cx="1881807" cy="767580"/>
                    </a:xfrm>
                    <a:prstGeom prst="rect">
                      <a:avLst/>
                    </a:prstGeom>
                  </pic:spPr>
                </pic:pic>
              </a:graphicData>
            </a:graphic>
          </wp:inline>
        </w:drawing>
      </w:r>
    </w:p>
    <w:p w14:paraId="78E6962D" w14:textId="7175F105" w:rsidR="00F25326" w:rsidRDefault="00F25326" w:rsidP="00323ED4">
      <w:pPr>
        <w:pStyle w:val="BodyText"/>
      </w:pPr>
      <w:r>
        <w:t xml:space="preserve">where </w:t>
      </w:r>
      <m:oMath>
        <m:r>
          <w:rPr>
            <w:rFonts w:ascii="Cambria Math" w:hAnsi="Cambria Math"/>
          </w:rPr>
          <m:t>ω</m:t>
        </m:r>
      </m:oMath>
      <w:r>
        <w:t xml:space="preserve"> is the angular velocity in the body frame.</w:t>
      </w:r>
    </w:p>
    <w:p w14:paraId="54AC4B4B" w14:textId="16AE990A" w:rsidR="00F25326" w:rsidRPr="00F25326" w:rsidRDefault="00F25326" w:rsidP="00323ED4">
      <w:pPr>
        <w:pStyle w:val="BodyText"/>
      </w:pPr>
      <w:r>
        <w:t xml:space="preserve">In order to relate the body and inertial frame, we have the following rotation matrix, </w:t>
      </w:r>
      <w:r>
        <w:rPr>
          <w:i/>
        </w:rPr>
        <w:t>R</w:t>
      </w:r>
      <w:r>
        <w:t>, which was derived using the ZYZ Euler angle conventions [10].</w:t>
      </w:r>
    </w:p>
    <w:p w14:paraId="655BF7C6" w14:textId="3587C0DE" w:rsidR="00F25326" w:rsidRDefault="00F25326" w:rsidP="008059C6">
      <w:pPr>
        <w:pStyle w:val="BodyText"/>
        <w:jc w:val="center"/>
      </w:pPr>
      <w:r>
        <w:rPr>
          <w:noProof/>
        </w:rPr>
        <w:drawing>
          <wp:inline distT="0" distB="0" distL="0" distR="0" wp14:anchorId="33FEC516" wp14:editId="4F4AF90A">
            <wp:extent cx="3842795" cy="848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tation_matrix.png"/>
                    <pic:cNvPicPr/>
                  </pic:nvPicPr>
                  <pic:blipFill>
                    <a:blip r:embed="rId39">
                      <a:extLst>
                        <a:ext uri="{28A0092B-C50C-407E-A947-70E740481C1C}">
                          <a14:useLocalDpi xmlns:a14="http://schemas.microsoft.com/office/drawing/2010/main" val="0"/>
                        </a:ext>
                      </a:extLst>
                    </a:blip>
                    <a:stretch>
                      <a:fillRect/>
                    </a:stretch>
                  </pic:blipFill>
                  <pic:spPr>
                    <a:xfrm>
                      <a:off x="0" y="0"/>
                      <a:ext cx="3876621" cy="855651"/>
                    </a:xfrm>
                    <a:prstGeom prst="rect">
                      <a:avLst/>
                    </a:prstGeom>
                  </pic:spPr>
                </pic:pic>
              </a:graphicData>
            </a:graphic>
          </wp:inline>
        </w:drawing>
      </w:r>
    </w:p>
    <w:p w14:paraId="0BDA2696" w14:textId="6A58D7D9" w:rsidR="00275615" w:rsidRDefault="00987316" w:rsidP="00275615">
      <w:pPr>
        <w:pStyle w:val="Heading3"/>
      </w:pPr>
      <w:bookmarkStart w:id="355" w:name="_Ref468639885"/>
      <w:r>
        <w:t xml:space="preserve">Derivation of Governing </w:t>
      </w:r>
      <w:commentRangeStart w:id="356"/>
      <w:r>
        <w:t>Equations</w:t>
      </w:r>
      <w:bookmarkEnd w:id="355"/>
      <w:commentRangeEnd w:id="356"/>
      <w:r w:rsidR="00B05BC9">
        <w:rPr>
          <w:rStyle w:val="CommentReference"/>
          <w:rFonts w:ascii="Times New Roman" w:hAnsi="Times New Roman"/>
          <w:b w:val="0"/>
        </w:rPr>
        <w:commentReference w:id="356"/>
      </w:r>
    </w:p>
    <w:p w14:paraId="6E3307A2" w14:textId="18F50A3C" w:rsidR="00020E88" w:rsidRDefault="00020E88" w:rsidP="000A477A">
      <w:pPr>
        <w:pStyle w:val="Heading2"/>
      </w:pPr>
      <w:bookmarkStart w:id="357" w:name="_Ref468380078"/>
      <w:bookmarkStart w:id="358" w:name="_Ref468380085"/>
      <w:bookmarkStart w:id="359" w:name="_Toc468639785"/>
      <w:r>
        <w:t xml:space="preserve">Simulation with </w:t>
      </w:r>
      <w:r w:rsidR="00DF0BCC">
        <w:t xml:space="preserve">Luenberger </w:t>
      </w:r>
      <w:r>
        <w:t>observer</w:t>
      </w:r>
      <w:bookmarkEnd w:id="357"/>
      <w:bookmarkEnd w:id="358"/>
      <w:bookmarkEnd w:id="359"/>
    </w:p>
    <w:p w14:paraId="58EF887B" w14:textId="6D8B4F66" w:rsidR="00020E88" w:rsidRPr="00020E88" w:rsidRDefault="00020E88" w:rsidP="001C375B">
      <w:pPr>
        <w:pStyle w:val="Heading2"/>
      </w:pPr>
      <w:bookmarkStart w:id="360" w:name="_Ref468388675"/>
      <w:bookmarkStart w:id="361" w:name="_Toc468639786"/>
      <w:r>
        <w:t>Simulation with SSE algorithm</w:t>
      </w:r>
      <w:bookmarkEnd w:id="360"/>
      <w:bookmarkEnd w:id="361"/>
    </w:p>
    <w:sectPr w:rsidR="00020E88" w:rsidRPr="00020E88" w:rsidSect="00D0696D">
      <w:footerReference w:type="default" r:id="rId40"/>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Paige Rinnert" w:date="2016-12-09T09:53:00Z" w:initials="PR">
    <w:p w14:paraId="413ABAAC" w14:textId="05AA2495" w:rsidR="000C4912" w:rsidRDefault="000C4912">
      <w:pPr>
        <w:pStyle w:val="CommentText"/>
      </w:pPr>
      <w:r>
        <w:rPr>
          <w:rStyle w:val="CommentReference"/>
        </w:rPr>
        <w:annotationRef/>
      </w:r>
      <w:r>
        <w:t>Make sure this is true before turning in</w:t>
      </w:r>
    </w:p>
  </w:comment>
  <w:comment w:id="136" w:author="Paige Rinnert" w:date="2016-12-09T14:39:00Z" w:initials="PR">
    <w:p w14:paraId="4F92227F" w14:textId="344231A3" w:rsidR="000C4912" w:rsidRDefault="000C4912">
      <w:pPr>
        <w:pStyle w:val="CommentText"/>
      </w:pPr>
      <w:r>
        <w:rPr>
          <w:rStyle w:val="CommentReference"/>
        </w:rPr>
        <w:annotationRef/>
      </w:r>
      <w:r>
        <w:t>Team: is this right?</w:t>
      </w:r>
    </w:p>
  </w:comment>
  <w:comment w:id="137" w:author="Zayra Lobo" w:date="2016-12-09T14:43:00Z" w:initials="ZL">
    <w:p w14:paraId="6A770956" w14:textId="28A580E8" w:rsidR="000C4912" w:rsidRDefault="000C4912">
      <w:pPr>
        <w:pStyle w:val="CommentText"/>
      </w:pPr>
      <w:r>
        <w:rPr>
          <w:rStyle w:val="CommentReference"/>
        </w:rPr>
        <w:annotationRef/>
      </w:r>
      <w:r>
        <w:t xml:space="preserve">Not sure PR…can’t find the paper this came from </w:t>
      </w:r>
      <w:r>
        <w:sym w:font="Wingdings" w:char="F04C"/>
      </w:r>
    </w:p>
  </w:comment>
  <w:comment w:id="138" w:author="Paige Rinnert" w:date="2016-12-09T09:55:00Z" w:initials="PR">
    <w:p w14:paraId="15A3DB35" w14:textId="0A78351A" w:rsidR="000C4912" w:rsidRDefault="000C4912">
      <w:pPr>
        <w:pStyle w:val="CommentText"/>
      </w:pPr>
      <w:r>
        <w:rPr>
          <w:rStyle w:val="CommentReference"/>
        </w:rPr>
        <w:annotationRef/>
      </w:r>
      <w:r>
        <w:t>Team: also this</w:t>
      </w:r>
    </w:p>
  </w:comment>
  <w:comment w:id="142" w:author="Paige Rinnert" w:date="2016-12-09T09:57:00Z" w:initials="PR">
    <w:p w14:paraId="7B2842CF" w14:textId="59E6D49F" w:rsidR="000C4912" w:rsidRDefault="000C4912">
      <w:pPr>
        <w:pStyle w:val="CommentText"/>
      </w:pPr>
      <w:r>
        <w:rPr>
          <w:rStyle w:val="CommentReference"/>
        </w:rPr>
        <w:annotationRef/>
      </w:r>
      <w:r>
        <w:t>Citation? (cc)</w:t>
      </w:r>
    </w:p>
  </w:comment>
  <w:comment w:id="145" w:author="Paige Rinnert" w:date="2016-12-05T00:26:00Z" w:initials="PR">
    <w:p w14:paraId="37DA9884" w14:textId="4C43F873" w:rsidR="000C4912" w:rsidRDefault="000C4912">
      <w:pPr>
        <w:pStyle w:val="CommentText"/>
      </w:pPr>
      <w:r>
        <w:rPr>
          <w:rStyle w:val="CommentReference"/>
        </w:rPr>
        <w:annotationRef/>
      </w:r>
      <w:r>
        <w:t>Ideally! Make sure to confirm this is true before turning in final draft.</w:t>
      </w:r>
    </w:p>
  </w:comment>
  <w:comment w:id="183" w:author="Zayra Lobo" w:date="2016-12-09T23:30:00Z" w:initials="ZL">
    <w:p w14:paraId="79F6FD47" w14:textId="2A5A203B" w:rsidR="000C4912" w:rsidRDefault="000C4912">
      <w:pPr>
        <w:pStyle w:val="CommentText"/>
      </w:pPr>
      <w:r>
        <w:rPr>
          <w:rStyle w:val="CommentReference"/>
        </w:rPr>
        <w:annotationRef/>
      </w:r>
      <w:r>
        <w:t>Remove entire paragraph or just rephrase? Ask CC</w:t>
      </w:r>
    </w:p>
  </w:comment>
  <w:comment w:id="227" w:author="Zayra Lobo" w:date="2016-12-09T23:30:00Z" w:initials="ZL">
    <w:p w14:paraId="3888868B" w14:textId="2A94D272" w:rsidR="000C4912" w:rsidRDefault="000C4912">
      <w:pPr>
        <w:pStyle w:val="CommentText"/>
      </w:pPr>
      <w:r>
        <w:rPr>
          <w:rStyle w:val="CommentReference"/>
        </w:rPr>
        <w:annotationRef/>
      </w:r>
      <w:r>
        <w:t>Take out if it’s “not really a choice”? Ask CC</w:t>
      </w:r>
    </w:p>
  </w:comment>
  <w:comment w:id="278" w:author="Aishvarya Korde" w:date="2016-12-04T18:10:00Z" w:initials="AK">
    <w:p w14:paraId="31A7307F" w14:textId="6BA83814" w:rsidR="000C4912" w:rsidRDefault="000C4912">
      <w:pPr>
        <w:pStyle w:val="CommentText"/>
      </w:pPr>
      <w:r>
        <w:rPr>
          <w:rStyle w:val="CommentReference"/>
        </w:rPr>
        <w:annotationRef/>
      </w:r>
      <w:r>
        <w:t>Fix appendix cross reference to the correct section</w:t>
      </w:r>
    </w:p>
  </w:comment>
  <w:comment w:id="280" w:author="Aishvarya Korde" w:date="2016-12-04T20:57:00Z" w:initials="AK">
    <w:p w14:paraId="66C839AD" w14:textId="475DAFED" w:rsidR="000C4912" w:rsidRDefault="000C4912">
      <w:pPr>
        <w:pStyle w:val="CommentText"/>
      </w:pPr>
      <w:r>
        <w:rPr>
          <w:rStyle w:val="CommentReference"/>
        </w:rPr>
        <w:annotationRef/>
      </w:r>
      <w:r>
        <w:t>TODO</w:t>
      </w:r>
    </w:p>
  </w:comment>
  <w:comment w:id="281" w:author="Aishvarya Korde" w:date="2016-12-04T21:07:00Z" w:initials="AK">
    <w:p w14:paraId="6AC629ED" w14:textId="681D2170" w:rsidR="000C4912" w:rsidRDefault="000C4912">
      <w:pPr>
        <w:pStyle w:val="CommentText"/>
      </w:pPr>
      <w:r>
        <w:rPr>
          <w:rStyle w:val="CommentReference"/>
        </w:rPr>
        <w:annotationRef/>
      </w:r>
      <w:r>
        <w:t>TODO</w:t>
      </w:r>
    </w:p>
  </w:comment>
  <w:comment w:id="290" w:author="Paige Rinnert" w:date="2016-12-05T01:28:00Z" w:initials="PR">
    <w:p w14:paraId="5BCCA464" w14:textId="09CD3BD7" w:rsidR="000C4912" w:rsidRDefault="000C4912">
      <w:pPr>
        <w:pStyle w:val="CommentText"/>
      </w:pPr>
      <w:r>
        <w:rPr>
          <w:rStyle w:val="CommentReference"/>
        </w:rPr>
        <w:annotationRef/>
      </w:r>
      <w:r>
        <w:t>PR: add more detail once simulation works</w:t>
      </w:r>
    </w:p>
  </w:comment>
  <w:comment w:id="298" w:author="Paige Rinnert" w:date="2016-12-05T01:38:00Z" w:initials="PR">
    <w:p w14:paraId="2B536019" w14:textId="30965B5B" w:rsidR="000C4912" w:rsidRDefault="000C4912">
      <w:pPr>
        <w:pStyle w:val="CommentText"/>
      </w:pPr>
      <w:r>
        <w:rPr>
          <w:rStyle w:val="CommentReference"/>
        </w:rPr>
        <w:annotationRef/>
      </w:r>
      <w:r>
        <w:t>What does this mean? Is angle measured in capacitance…?</w:t>
      </w:r>
    </w:p>
  </w:comment>
  <w:comment w:id="299" w:author="Paige Rinnert" w:date="2016-12-04T16:49:00Z" w:initials="PR">
    <w:p w14:paraId="7C82C656" w14:textId="29B7AB43" w:rsidR="000C4912" w:rsidRDefault="000C4912">
      <w:pPr>
        <w:pStyle w:val="CommentText"/>
      </w:pPr>
      <w:r>
        <w:rPr>
          <w:rStyle w:val="CommentReference"/>
        </w:rPr>
        <w:annotationRef/>
      </w:r>
      <w:r>
        <w:t>PR: reference figure 9</w:t>
      </w:r>
    </w:p>
  </w:comment>
  <w:comment w:id="304" w:author="Paige Rinnert" w:date="2016-12-01T10:33:00Z" w:initials="PR">
    <w:p w14:paraId="58D9C15A" w14:textId="67E08408" w:rsidR="000C4912" w:rsidRDefault="000C4912">
      <w:pPr>
        <w:pStyle w:val="CommentText"/>
      </w:pPr>
      <w:r>
        <w:rPr>
          <w:rStyle w:val="CommentReference"/>
        </w:rPr>
        <w:annotationRef/>
      </w:r>
      <w:r>
        <w:t>RC: change to screenshot instead of a camera image</w:t>
      </w:r>
    </w:p>
  </w:comment>
  <w:comment w:id="321" w:author="Aishvarya Korde" w:date="2016-12-01T17:20:00Z" w:initials="AK">
    <w:p w14:paraId="2AC1D229" w14:textId="54786A01" w:rsidR="000C4912" w:rsidRDefault="000C4912">
      <w:pPr>
        <w:pStyle w:val="CommentText"/>
      </w:pPr>
      <w:r>
        <w:rPr>
          <w:rStyle w:val="CommentReference"/>
        </w:rPr>
        <w:annotationRef/>
      </w:r>
      <w:r>
        <w:t>AK: add results (before final draft)</w:t>
      </w:r>
    </w:p>
  </w:comment>
  <w:comment w:id="325" w:author="Aishvarya Korde" w:date="2016-12-01T17:20:00Z" w:initials="AK">
    <w:p w14:paraId="7C4A10AC" w14:textId="15D5F147" w:rsidR="000C4912" w:rsidRDefault="000C4912">
      <w:pPr>
        <w:pStyle w:val="CommentText"/>
      </w:pPr>
      <w:r>
        <w:rPr>
          <w:rStyle w:val="CommentReference"/>
        </w:rPr>
        <w:annotationRef/>
      </w:r>
      <w:r>
        <w:t>PR: add results (before final draft)</w:t>
      </w:r>
    </w:p>
  </w:comment>
  <w:comment w:id="328" w:author="Paige Rinnert" w:date="2016-12-01T18:55:00Z" w:initials="PR">
    <w:p w14:paraId="41AE6457" w14:textId="2893F21C" w:rsidR="000C4912" w:rsidRDefault="000C4912">
      <w:pPr>
        <w:pStyle w:val="CommentText"/>
      </w:pPr>
      <w:r>
        <w:rPr>
          <w:rStyle w:val="CommentReference"/>
        </w:rPr>
        <w:annotationRef/>
      </w:r>
      <w:r>
        <w:rPr>
          <w:rStyle w:val="CommentReference"/>
        </w:rPr>
        <w:t>RC: add results (before final draft)</w:t>
      </w:r>
    </w:p>
  </w:comment>
  <w:comment w:id="338" w:author="Robert Cyprus" w:date="2016-12-02T15:40:00Z" w:initials="RC">
    <w:p w14:paraId="217D75BC" w14:textId="77777777" w:rsidR="000C4912" w:rsidRDefault="000C4912" w:rsidP="00DA178E">
      <w:pPr>
        <w:pStyle w:val="CommentText"/>
      </w:pPr>
      <w:r>
        <w:rPr>
          <w:rStyle w:val="CommentReference"/>
        </w:rPr>
        <w:annotationRef/>
      </w:r>
      <w:r>
        <w:t>PR: IS this correct?</w:t>
      </w:r>
    </w:p>
  </w:comment>
  <w:comment w:id="339" w:author="Paige Rinnert" w:date="2016-12-02T18:52:00Z" w:initials="PR">
    <w:p w14:paraId="059F1DD5" w14:textId="07A4823D" w:rsidR="000C4912" w:rsidRDefault="000C4912">
      <w:pPr>
        <w:pStyle w:val="CommentText"/>
      </w:pPr>
      <w:r>
        <w:rPr>
          <w:rStyle w:val="CommentReference"/>
        </w:rPr>
        <w:annotationRef/>
      </w:r>
      <w:r>
        <w:t>Ehh should be tested by the end of the semester but not yet.</w:t>
      </w:r>
    </w:p>
  </w:comment>
  <w:comment w:id="343" w:author="Paige Rinnert" w:date="2016-12-01T22:19:00Z" w:initials="PR">
    <w:p w14:paraId="1D3881E7" w14:textId="54F0152B" w:rsidR="000C4912" w:rsidRDefault="000C4912">
      <w:pPr>
        <w:pStyle w:val="CommentText"/>
      </w:pPr>
      <w:r>
        <w:rPr>
          <w:rStyle w:val="CommentReference"/>
        </w:rPr>
        <w:annotationRef/>
      </w:r>
      <w:r>
        <w:t>AK: insert spring Gantt chart (after team review)</w:t>
      </w:r>
    </w:p>
  </w:comment>
  <w:comment w:id="347" w:author="Paige Rinnert" w:date="2016-12-01T00:35:00Z" w:initials="PR">
    <w:p w14:paraId="36ADEDDC" w14:textId="1B0447FD" w:rsidR="000C4912" w:rsidRDefault="000C4912">
      <w:pPr>
        <w:pStyle w:val="CommentText"/>
      </w:pPr>
      <w:r>
        <w:rPr>
          <w:rStyle w:val="CommentReference"/>
        </w:rPr>
        <w:annotationRef/>
      </w:r>
      <w:r>
        <w:rPr>
          <w:rStyle w:val="CommentReference"/>
        </w:rPr>
        <w:t>PR/AK: add code before final draft</w:t>
      </w:r>
    </w:p>
  </w:comment>
  <w:comment w:id="352" w:author="Aishvarya Korde" w:date="2016-12-04T18:32:00Z" w:initials="AK">
    <w:p w14:paraId="2CCDD302" w14:textId="77777777" w:rsidR="000C4912" w:rsidRDefault="000C4912">
      <w:pPr>
        <w:pStyle w:val="CommentText"/>
      </w:pPr>
      <w:r>
        <w:rPr>
          <w:rStyle w:val="CommentReference"/>
        </w:rPr>
        <w:annotationRef/>
      </w:r>
      <w:r>
        <w:t>We might have to change this heading/add intro text since we have sub-headings now</w:t>
      </w:r>
    </w:p>
    <w:p w14:paraId="30FC6CB0" w14:textId="6F24B00B" w:rsidR="000C4912" w:rsidRDefault="000C4912">
      <w:pPr>
        <w:pStyle w:val="CommentText"/>
      </w:pPr>
    </w:p>
  </w:comment>
  <w:comment w:id="356" w:author="Aishvarya Korde" w:date="2016-12-04T18:50:00Z" w:initials="AK">
    <w:p w14:paraId="06DCCA2D" w14:textId="6C17F2FF" w:rsidR="000C4912" w:rsidRDefault="000C4912">
      <w:pPr>
        <w:pStyle w:val="CommentText"/>
      </w:pPr>
      <w:r>
        <w:rPr>
          <w:rStyle w:val="CommentReference"/>
        </w:rPr>
        <w:annotationRef/>
      </w:r>
      <w:r>
        <w:t xml:space="preserve">Aish will add equations later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3ABAAC" w15:done="0"/>
  <w15:commentEx w15:paraId="5639953B" w15:done="0"/>
  <w15:commentEx w15:paraId="15A3DB35" w15:done="0"/>
  <w15:commentEx w15:paraId="7B2842CF" w15:done="0"/>
  <w15:commentEx w15:paraId="37DA9884" w15:done="0"/>
  <w15:commentEx w15:paraId="31A7307F" w15:done="0"/>
  <w15:commentEx w15:paraId="66C839AD" w15:done="0"/>
  <w15:commentEx w15:paraId="6AC629ED" w15:done="0"/>
  <w15:commentEx w15:paraId="5BCCA464" w15:done="0"/>
  <w15:commentEx w15:paraId="2B536019" w15:done="0"/>
  <w15:commentEx w15:paraId="7C82C656" w15:done="0"/>
  <w15:commentEx w15:paraId="58D9C15A" w15:done="0"/>
  <w15:commentEx w15:paraId="2AC1D229" w15:done="0"/>
  <w15:commentEx w15:paraId="7C4A10AC" w15:done="0"/>
  <w15:commentEx w15:paraId="41AE6457" w15:done="0"/>
  <w15:commentEx w15:paraId="217D75BC" w15:done="0"/>
  <w15:commentEx w15:paraId="059F1DD5" w15:paraIdParent="217D75BC" w15:done="0"/>
  <w15:commentEx w15:paraId="1D3881E7" w15:done="0"/>
  <w15:commentEx w15:paraId="36ADEDDC" w15:done="0"/>
  <w15:commentEx w15:paraId="30FC6CB0" w15:done="0"/>
  <w15:commentEx w15:paraId="06DCCA2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15733A" w14:textId="77777777" w:rsidR="000C4912" w:rsidRDefault="000C4912">
      <w:r>
        <w:separator/>
      </w:r>
    </w:p>
    <w:p w14:paraId="77F26D2E" w14:textId="77777777" w:rsidR="000C4912" w:rsidRDefault="000C4912"/>
  </w:endnote>
  <w:endnote w:type="continuationSeparator" w:id="0">
    <w:p w14:paraId="5F85722A" w14:textId="77777777" w:rsidR="000C4912" w:rsidRDefault="000C4912">
      <w:r>
        <w:continuationSeparator/>
      </w:r>
    </w:p>
    <w:p w14:paraId="1D79A6B4" w14:textId="77777777" w:rsidR="000C4912" w:rsidRDefault="000C49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Geneva">
    <w:panose1 w:val="020B050303040404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5B1757" w14:textId="77777777" w:rsidR="000C4912" w:rsidRDefault="000C491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0C4912" w:rsidRDefault="000C491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8B7EA" w14:textId="6240D976" w:rsidR="000C4912" w:rsidRDefault="000C4912">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375B">
      <w:rPr>
        <w:rStyle w:val="PageNumber"/>
        <w:noProof/>
      </w:rPr>
      <w:t>ii</w:t>
    </w:r>
    <w:r>
      <w:rPr>
        <w:rStyle w:val="PageNumber"/>
      </w:rPr>
      <w:fldChar w:fldCharType="end"/>
    </w:r>
  </w:p>
  <w:p w14:paraId="1C64427C" w14:textId="77777777" w:rsidR="000C4912" w:rsidRDefault="000C4912">
    <w:pPr>
      <w:pStyle w:val="Footer"/>
    </w:pPr>
  </w:p>
  <w:p w14:paraId="4D57448C" w14:textId="77777777" w:rsidR="000C4912" w:rsidRDefault="000C491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C01AE" w14:textId="6324F6C4" w:rsidR="000C4912" w:rsidRDefault="000C4912">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027E5">
      <w:rPr>
        <w:rStyle w:val="PageNumber"/>
        <w:noProof/>
      </w:rPr>
      <w:t>2</w:t>
    </w:r>
    <w:r>
      <w:rPr>
        <w:rStyle w:val="PageNumber"/>
      </w:rPr>
      <w:fldChar w:fldCharType="end"/>
    </w:r>
  </w:p>
  <w:p w14:paraId="72396B3E" w14:textId="77777777" w:rsidR="000C4912" w:rsidRDefault="000C4912">
    <w:pPr>
      <w:pStyle w:val="Footer"/>
      <w:ind w:right="360"/>
    </w:pPr>
  </w:p>
  <w:p w14:paraId="1FD40D41" w14:textId="77777777" w:rsidR="000C4912" w:rsidRDefault="000C491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7C5348" w14:textId="77777777" w:rsidR="000C4912" w:rsidRDefault="000C4912">
      <w:r>
        <w:separator/>
      </w:r>
    </w:p>
    <w:p w14:paraId="6493BC75" w14:textId="77777777" w:rsidR="000C4912" w:rsidRDefault="000C4912"/>
  </w:footnote>
  <w:footnote w:type="continuationSeparator" w:id="0">
    <w:p w14:paraId="48A1F34D" w14:textId="77777777" w:rsidR="000C4912" w:rsidRDefault="000C4912">
      <w:r>
        <w:continuationSeparator/>
      </w:r>
    </w:p>
    <w:p w14:paraId="07FFA33F" w14:textId="77777777" w:rsidR="000C4912" w:rsidRDefault="000C4912"/>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1F97C" w14:textId="5D3140ED" w:rsidR="000C4912" w:rsidRDefault="000C4912">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338072"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324CB2"/>
    <w:multiLevelType w:val="multilevel"/>
    <w:tmpl w:val="F5D6AE50"/>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rson w15:author="Robert Cyprus">
    <w15:presenceInfo w15:providerId="None" w15:userId="Robert Cypr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5" w:dllVersion="2" w:checkStyle="1"/>
  <w:activeWritingStyle w:appName="MSWord" w:lang="en-US" w:vendorID="8" w:dllVersion="513" w:checkStyle="1"/>
  <w:attachedTemplate r:id="rId1"/>
  <w:trackRevisions/>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6DE9"/>
    <w:rsid w:val="00067341"/>
    <w:rsid w:val="00071060"/>
    <w:rsid w:val="00071660"/>
    <w:rsid w:val="00072170"/>
    <w:rsid w:val="00073825"/>
    <w:rsid w:val="00075E61"/>
    <w:rsid w:val="00076518"/>
    <w:rsid w:val="0007787B"/>
    <w:rsid w:val="00080DB8"/>
    <w:rsid w:val="00082196"/>
    <w:rsid w:val="00084BA6"/>
    <w:rsid w:val="00086CF4"/>
    <w:rsid w:val="00091B22"/>
    <w:rsid w:val="00091E1F"/>
    <w:rsid w:val="00091E80"/>
    <w:rsid w:val="000A000F"/>
    <w:rsid w:val="000A2624"/>
    <w:rsid w:val="000A3E6B"/>
    <w:rsid w:val="000A477A"/>
    <w:rsid w:val="000B20E2"/>
    <w:rsid w:val="000B27E8"/>
    <w:rsid w:val="000B4B39"/>
    <w:rsid w:val="000B6ACA"/>
    <w:rsid w:val="000C0D4F"/>
    <w:rsid w:val="000C2FFA"/>
    <w:rsid w:val="000C402B"/>
    <w:rsid w:val="000C4912"/>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814"/>
    <w:rsid w:val="0014426A"/>
    <w:rsid w:val="00144C74"/>
    <w:rsid w:val="00147B51"/>
    <w:rsid w:val="0015053B"/>
    <w:rsid w:val="00153EB5"/>
    <w:rsid w:val="00154CB8"/>
    <w:rsid w:val="00154DD4"/>
    <w:rsid w:val="00160F73"/>
    <w:rsid w:val="001610DE"/>
    <w:rsid w:val="001627E2"/>
    <w:rsid w:val="00162C02"/>
    <w:rsid w:val="0016319B"/>
    <w:rsid w:val="00165C5C"/>
    <w:rsid w:val="00167CE3"/>
    <w:rsid w:val="00171F2C"/>
    <w:rsid w:val="00172964"/>
    <w:rsid w:val="00176558"/>
    <w:rsid w:val="00177BA3"/>
    <w:rsid w:val="00177C11"/>
    <w:rsid w:val="001807D5"/>
    <w:rsid w:val="0018091C"/>
    <w:rsid w:val="001860FE"/>
    <w:rsid w:val="00187F9F"/>
    <w:rsid w:val="00190351"/>
    <w:rsid w:val="00194232"/>
    <w:rsid w:val="001958B3"/>
    <w:rsid w:val="001A26FF"/>
    <w:rsid w:val="001A2BBB"/>
    <w:rsid w:val="001A473C"/>
    <w:rsid w:val="001A5F5B"/>
    <w:rsid w:val="001B021A"/>
    <w:rsid w:val="001B0C3C"/>
    <w:rsid w:val="001B13CB"/>
    <w:rsid w:val="001B4742"/>
    <w:rsid w:val="001C01AA"/>
    <w:rsid w:val="001C26D0"/>
    <w:rsid w:val="001C294C"/>
    <w:rsid w:val="001C375B"/>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B68"/>
    <w:rsid w:val="00216E49"/>
    <w:rsid w:val="00217C19"/>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35FD"/>
    <w:rsid w:val="00255602"/>
    <w:rsid w:val="00255D92"/>
    <w:rsid w:val="00257869"/>
    <w:rsid w:val="0026100C"/>
    <w:rsid w:val="0026142B"/>
    <w:rsid w:val="00261A1E"/>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A0022"/>
    <w:rsid w:val="003A3380"/>
    <w:rsid w:val="003A66DA"/>
    <w:rsid w:val="003B0ACD"/>
    <w:rsid w:val="003B7DA0"/>
    <w:rsid w:val="003C0101"/>
    <w:rsid w:val="003C06C7"/>
    <w:rsid w:val="003C0797"/>
    <w:rsid w:val="003C0EF6"/>
    <w:rsid w:val="003C40D8"/>
    <w:rsid w:val="003D05D3"/>
    <w:rsid w:val="003D06D4"/>
    <w:rsid w:val="003D228F"/>
    <w:rsid w:val="003D34EF"/>
    <w:rsid w:val="003D4B26"/>
    <w:rsid w:val="003D7D62"/>
    <w:rsid w:val="003E1964"/>
    <w:rsid w:val="003E306D"/>
    <w:rsid w:val="003E3D60"/>
    <w:rsid w:val="003E3E8E"/>
    <w:rsid w:val="003E5BE7"/>
    <w:rsid w:val="003F03AC"/>
    <w:rsid w:val="003F1C0C"/>
    <w:rsid w:val="003F67FA"/>
    <w:rsid w:val="004032D0"/>
    <w:rsid w:val="00404B9C"/>
    <w:rsid w:val="0040562F"/>
    <w:rsid w:val="004060A6"/>
    <w:rsid w:val="0040641B"/>
    <w:rsid w:val="00406C2D"/>
    <w:rsid w:val="00410081"/>
    <w:rsid w:val="004112C6"/>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D34"/>
    <w:rsid w:val="004376CA"/>
    <w:rsid w:val="00437E93"/>
    <w:rsid w:val="004526F0"/>
    <w:rsid w:val="00452B80"/>
    <w:rsid w:val="00452ECF"/>
    <w:rsid w:val="0045529B"/>
    <w:rsid w:val="004554A1"/>
    <w:rsid w:val="004617B9"/>
    <w:rsid w:val="0046254E"/>
    <w:rsid w:val="004631EE"/>
    <w:rsid w:val="0046570B"/>
    <w:rsid w:val="004710D5"/>
    <w:rsid w:val="00471ADC"/>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50BE"/>
    <w:rsid w:val="004A614D"/>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606E"/>
    <w:rsid w:val="005409DD"/>
    <w:rsid w:val="0054116F"/>
    <w:rsid w:val="00541548"/>
    <w:rsid w:val="0055158F"/>
    <w:rsid w:val="00551CBC"/>
    <w:rsid w:val="00553995"/>
    <w:rsid w:val="0055647E"/>
    <w:rsid w:val="00557333"/>
    <w:rsid w:val="00560BBA"/>
    <w:rsid w:val="00561BE7"/>
    <w:rsid w:val="00563121"/>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5651"/>
    <w:rsid w:val="005A6612"/>
    <w:rsid w:val="005B226D"/>
    <w:rsid w:val="005B2D14"/>
    <w:rsid w:val="005B32BE"/>
    <w:rsid w:val="005C1BAB"/>
    <w:rsid w:val="005C3F5C"/>
    <w:rsid w:val="005C4827"/>
    <w:rsid w:val="005C4946"/>
    <w:rsid w:val="005C775A"/>
    <w:rsid w:val="005D1998"/>
    <w:rsid w:val="005D498E"/>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47CC5"/>
    <w:rsid w:val="00650379"/>
    <w:rsid w:val="006518B5"/>
    <w:rsid w:val="00662D2F"/>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4DE0"/>
    <w:rsid w:val="006F6B66"/>
    <w:rsid w:val="006F7AF9"/>
    <w:rsid w:val="007003D7"/>
    <w:rsid w:val="00701A0A"/>
    <w:rsid w:val="00703030"/>
    <w:rsid w:val="00706D09"/>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21987"/>
    <w:rsid w:val="00822C6A"/>
    <w:rsid w:val="008247A5"/>
    <w:rsid w:val="008258B7"/>
    <w:rsid w:val="00827083"/>
    <w:rsid w:val="0083070C"/>
    <w:rsid w:val="00830EC6"/>
    <w:rsid w:val="00831934"/>
    <w:rsid w:val="0083649A"/>
    <w:rsid w:val="00840203"/>
    <w:rsid w:val="00840991"/>
    <w:rsid w:val="00850AF1"/>
    <w:rsid w:val="00852429"/>
    <w:rsid w:val="00853C99"/>
    <w:rsid w:val="008559E7"/>
    <w:rsid w:val="00856637"/>
    <w:rsid w:val="00857BA1"/>
    <w:rsid w:val="00857CCA"/>
    <w:rsid w:val="008601D7"/>
    <w:rsid w:val="00861DFB"/>
    <w:rsid w:val="00863EF5"/>
    <w:rsid w:val="00866A81"/>
    <w:rsid w:val="008671AA"/>
    <w:rsid w:val="00871005"/>
    <w:rsid w:val="0087108F"/>
    <w:rsid w:val="008744C2"/>
    <w:rsid w:val="0088074D"/>
    <w:rsid w:val="00890EC8"/>
    <w:rsid w:val="00891C92"/>
    <w:rsid w:val="0089200C"/>
    <w:rsid w:val="00896883"/>
    <w:rsid w:val="008A03D7"/>
    <w:rsid w:val="008A4785"/>
    <w:rsid w:val="008A6740"/>
    <w:rsid w:val="008A799D"/>
    <w:rsid w:val="008A7E5B"/>
    <w:rsid w:val="008B25E4"/>
    <w:rsid w:val="008B71C6"/>
    <w:rsid w:val="008B74D7"/>
    <w:rsid w:val="008C46D2"/>
    <w:rsid w:val="008C5D65"/>
    <w:rsid w:val="008D1E1E"/>
    <w:rsid w:val="008D3D7A"/>
    <w:rsid w:val="008D4F16"/>
    <w:rsid w:val="008D52DC"/>
    <w:rsid w:val="008D64E2"/>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78F"/>
    <w:rsid w:val="00936382"/>
    <w:rsid w:val="00940199"/>
    <w:rsid w:val="00942D2D"/>
    <w:rsid w:val="009458C6"/>
    <w:rsid w:val="009460D3"/>
    <w:rsid w:val="00951CFF"/>
    <w:rsid w:val="00956F68"/>
    <w:rsid w:val="0095776D"/>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643C"/>
    <w:rsid w:val="009969E8"/>
    <w:rsid w:val="009A216E"/>
    <w:rsid w:val="009A3EC7"/>
    <w:rsid w:val="009A5F85"/>
    <w:rsid w:val="009A769B"/>
    <w:rsid w:val="009B2213"/>
    <w:rsid w:val="009B259A"/>
    <w:rsid w:val="009B6BC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33E90"/>
    <w:rsid w:val="00A34C84"/>
    <w:rsid w:val="00A35FD6"/>
    <w:rsid w:val="00A37F18"/>
    <w:rsid w:val="00A41987"/>
    <w:rsid w:val="00A42F58"/>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47E7"/>
    <w:rsid w:val="00B1631A"/>
    <w:rsid w:val="00B16EE7"/>
    <w:rsid w:val="00B20A3F"/>
    <w:rsid w:val="00B20C0E"/>
    <w:rsid w:val="00B22AAD"/>
    <w:rsid w:val="00B27E68"/>
    <w:rsid w:val="00B30857"/>
    <w:rsid w:val="00B31B5A"/>
    <w:rsid w:val="00B33CBC"/>
    <w:rsid w:val="00B3602B"/>
    <w:rsid w:val="00B363B2"/>
    <w:rsid w:val="00B44A5F"/>
    <w:rsid w:val="00B450BA"/>
    <w:rsid w:val="00B454FD"/>
    <w:rsid w:val="00B47AE1"/>
    <w:rsid w:val="00B51F81"/>
    <w:rsid w:val="00B524D5"/>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2092"/>
    <w:rsid w:val="00C24154"/>
    <w:rsid w:val="00C257D1"/>
    <w:rsid w:val="00C26391"/>
    <w:rsid w:val="00C305AC"/>
    <w:rsid w:val="00C30D09"/>
    <w:rsid w:val="00C31180"/>
    <w:rsid w:val="00C33E26"/>
    <w:rsid w:val="00C34A97"/>
    <w:rsid w:val="00C35DB9"/>
    <w:rsid w:val="00C3799A"/>
    <w:rsid w:val="00C42D3B"/>
    <w:rsid w:val="00C434E7"/>
    <w:rsid w:val="00C435D9"/>
    <w:rsid w:val="00C46CCC"/>
    <w:rsid w:val="00C54358"/>
    <w:rsid w:val="00C56AAC"/>
    <w:rsid w:val="00C57CDB"/>
    <w:rsid w:val="00C60EA9"/>
    <w:rsid w:val="00C615FA"/>
    <w:rsid w:val="00C64A57"/>
    <w:rsid w:val="00C66837"/>
    <w:rsid w:val="00C700F1"/>
    <w:rsid w:val="00C742D9"/>
    <w:rsid w:val="00C75123"/>
    <w:rsid w:val="00C7652B"/>
    <w:rsid w:val="00C801D4"/>
    <w:rsid w:val="00C81E83"/>
    <w:rsid w:val="00C85387"/>
    <w:rsid w:val="00CA1EE7"/>
    <w:rsid w:val="00CA6F53"/>
    <w:rsid w:val="00CB1E56"/>
    <w:rsid w:val="00CB2275"/>
    <w:rsid w:val="00CB5302"/>
    <w:rsid w:val="00CC0228"/>
    <w:rsid w:val="00CC2D86"/>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27E5"/>
    <w:rsid w:val="00D04589"/>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7053"/>
    <w:rsid w:val="00E57901"/>
    <w:rsid w:val="00E57BAF"/>
    <w:rsid w:val="00E57EAF"/>
    <w:rsid w:val="00E61F41"/>
    <w:rsid w:val="00E6337E"/>
    <w:rsid w:val="00E63DC6"/>
    <w:rsid w:val="00E64B3F"/>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3096"/>
    <w:rsid w:val="00F14FA6"/>
    <w:rsid w:val="00F2011F"/>
    <w:rsid w:val="00F20986"/>
    <w:rsid w:val="00F22EFC"/>
    <w:rsid w:val="00F24FDB"/>
    <w:rsid w:val="00F25326"/>
    <w:rsid w:val="00F26788"/>
    <w:rsid w:val="00F333EB"/>
    <w:rsid w:val="00F333F2"/>
    <w:rsid w:val="00F35D49"/>
    <w:rsid w:val="00F35DA1"/>
    <w:rsid w:val="00F373D6"/>
    <w:rsid w:val="00F377D4"/>
    <w:rsid w:val="00F43679"/>
    <w:rsid w:val="00F46FF6"/>
    <w:rsid w:val="00F47D68"/>
    <w:rsid w:val="00F50637"/>
    <w:rsid w:val="00F50FBB"/>
    <w:rsid w:val="00F519A4"/>
    <w:rsid w:val="00F51FFA"/>
    <w:rsid w:val="00F60BC3"/>
    <w:rsid w:val="00F637C4"/>
    <w:rsid w:val="00F63FB8"/>
    <w:rsid w:val="00F64028"/>
    <w:rsid w:val="00F65A62"/>
    <w:rsid w:val="00F66FC0"/>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355E"/>
    <w:rsid w:val="00FB4D5B"/>
    <w:rsid w:val="00FB656E"/>
    <w:rsid w:val="00FC2F24"/>
    <w:rsid w:val="00FC3B24"/>
    <w:rsid w:val="00FC3BCB"/>
    <w:rsid w:val="00FC77FE"/>
    <w:rsid w:val="00FD2780"/>
    <w:rsid w:val="00FD5C90"/>
    <w:rsid w:val="00FE1B6F"/>
    <w:rsid w:val="00FE2275"/>
    <w:rsid w:val="00FE36C6"/>
    <w:rsid w:val="00FE3889"/>
    <w:rsid w:val="00FE6E89"/>
    <w:rsid w:val="00FE7A1D"/>
    <w:rsid w:val="00FF590B"/>
    <w:rsid w:val="00FF5D6F"/>
    <w:rsid w:val="00FF6048"/>
    <w:rsid w:val="00FF6D66"/>
    <w:rsid w:val="00FF70BE"/>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963,#d6ad84"/>
    </o:shapedefaults>
    <o:shapelayout v:ext="edit">
      <o:idmap v:ext="edit" data="1"/>
    </o:shapelayout>
  </w:shapeDefaults>
  <w:decimalSymbol w:val="."/>
  <w:listSeparator w:val=","/>
  <w14:docId w14:val="10148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0" w:defSemiHidden="1" w:defUnhideWhenUsed="0" w:defQFormat="0" w:count="276">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lsdException w:name="heading 6" w:semiHidden="0" w:qFormat="1"/>
    <w:lsdException w:name="heading 7" w:unhideWhenUsed="1" w:qFormat="1"/>
    <w:lsdException w:name="heading 8" w:semiHidden="0" w:qFormat="1"/>
    <w:lsdException w:name="heading 9" w:semiHidden="0" w:qFormat="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iPriority="99"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4" w:unhideWhenUsed="1"/>
    <w:lsdException w:name="List Bullet 5" w:unhideWhenUsed="1"/>
    <w:lsdException w:name="List Number 4" w:unhideWhenUsed="1"/>
    <w:lsdException w:name="List Number 5" w:unhideWhenUsed="1"/>
    <w:lsdException w:name="Title"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lock Text" w:unhideWhenUsed="1"/>
    <w:lsdException w:name="Hyperlink" w:unhideWhenUsed="1"/>
    <w:lsdException w:name="FollowedHyperlink" w:unhideWhenUsed="1"/>
    <w:lsdException w:name="Strong" w:qFormat="1"/>
    <w:lsdException w:name="Emphasis"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te Level 1" w:semiHidden="0"/>
    <w:lsdException w:name="Note Level 2" w:semiHidden="0"/>
    <w:lsdException w:name="Note Level 3" w:semiHidden="0"/>
    <w:lsdException w:name="Note Level 4" w:semiHidden="0"/>
    <w:lsdException w:name="Note Level 5" w:semiHidden="0"/>
    <w:lsdException w:name="Note Level 6" w:semiHidden="0"/>
    <w:lsdException w:name="Note Level 7" w:semiHidden="0"/>
    <w:lsdException w:name="Note Level 8" w:semiHidden="0"/>
    <w:lsdException w:name="Note Level 9" w:semiHidden="0"/>
    <w:lsdException w:name="Placeholder Text" w:uiPriority="99"/>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uiPriority="39" w:unhideWhenUsed="1" w:qFormat="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0A477A"/>
    <w:pPr>
      <w:keepNext/>
      <w:numPr>
        <w:ilvl w:val="1"/>
        <w:numId w:val="9"/>
      </w:numPr>
      <w:spacing w:before="240" w:after="240"/>
      <w:outlineLvl w:val="1"/>
      <w:pPrChange w:id="0" w:author="Zayra Lobo" w:date="2016-12-09T23:38:00Z">
        <w:pPr>
          <w:keepNext/>
          <w:numPr>
            <w:ilvl w:val="1"/>
            <w:numId w:val="9"/>
          </w:numPr>
          <w:tabs>
            <w:tab w:val="num" w:pos="720"/>
          </w:tabs>
          <w:spacing w:before="240" w:after="240"/>
          <w:ind w:left="720" w:hanging="720"/>
          <w:outlineLvl w:val="1"/>
        </w:pPr>
      </w:pPrChange>
    </w:pPr>
    <w:rPr>
      <w:rFonts w:ascii="Arial" w:hAnsi="Arial"/>
      <w:b/>
      <w:caps/>
      <w:sz w:val="32"/>
      <w:rPrChange w:id="0" w:author="Zayra Lobo" w:date="2016-12-09T23:38:00Z">
        <w:rPr>
          <w:rFonts w:ascii="Arial" w:hAnsi="Arial"/>
          <w:b/>
          <w:caps/>
          <w:sz w:val="32"/>
          <w:lang w:val="en-US" w:eastAsia="en-US" w:bidi="ar-SA"/>
        </w:rPr>
      </w:rPrChange>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Change w:id="1" w:author="Zayra Lobo" w:date="2016-12-09T23:41:00Z">
        <w:pPr>
          <w:ind w:left="240"/>
        </w:pPr>
      </w:pPrChange>
    </w:pPr>
    <w:rPr>
      <w:rFonts w:ascii="Times" w:hAnsi="Times"/>
      <w:b/>
      <w:smallCaps/>
      <w:noProof/>
      <w:sz w:val="20"/>
      <w:rPrChange w:id="1" w:author="Zayra Lobo" w:date="2016-12-09T23:41:00Z">
        <w:rPr>
          <w:rFonts w:ascii="Times" w:hAnsi="Times"/>
          <w:smallCaps/>
          <w:lang w:val="en-US" w:eastAsia="en-US" w:bidi="ar-SA"/>
        </w:rPr>
      </w:rPrChange>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0" w:defSemiHidden="1" w:defUnhideWhenUsed="0" w:defQFormat="0" w:count="276">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lsdException w:name="heading 6" w:semiHidden="0" w:qFormat="1"/>
    <w:lsdException w:name="heading 7" w:unhideWhenUsed="1" w:qFormat="1"/>
    <w:lsdException w:name="heading 8" w:semiHidden="0" w:qFormat="1"/>
    <w:lsdException w:name="heading 9" w:semiHidden="0" w:qFormat="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iPriority="99"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4" w:unhideWhenUsed="1"/>
    <w:lsdException w:name="List Bullet 5" w:unhideWhenUsed="1"/>
    <w:lsdException w:name="List Number 4" w:unhideWhenUsed="1"/>
    <w:lsdException w:name="List Number 5" w:unhideWhenUsed="1"/>
    <w:lsdException w:name="Title"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lock Text" w:unhideWhenUsed="1"/>
    <w:lsdException w:name="Hyperlink" w:unhideWhenUsed="1"/>
    <w:lsdException w:name="FollowedHyperlink" w:unhideWhenUsed="1"/>
    <w:lsdException w:name="Strong" w:qFormat="1"/>
    <w:lsdException w:name="Emphasis"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te Level 1" w:semiHidden="0"/>
    <w:lsdException w:name="Note Level 2" w:semiHidden="0"/>
    <w:lsdException w:name="Note Level 3" w:semiHidden="0"/>
    <w:lsdException w:name="Note Level 4" w:semiHidden="0"/>
    <w:lsdException w:name="Note Level 5" w:semiHidden="0"/>
    <w:lsdException w:name="Note Level 6" w:semiHidden="0"/>
    <w:lsdException w:name="Note Level 7" w:semiHidden="0"/>
    <w:lsdException w:name="Note Level 8" w:semiHidden="0"/>
    <w:lsdException w:name="Note Level 9" w:semiHidden="0"/>
    <w:lsdException w:name="Placeholder Text" w:uiPriority="99"/>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unhideWhenUsed="1"/>
    <w:lsdException w:name="TOC Heading" w:uiPriority="39" w:unhideWhenUsed="1" w:qFormat="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0A477A"/>
    <w:pPr>
      <w:keepNext/>
      <w:numPr>
        <w:ilvl w:val="1"/>
        <w:numId w:val="9"/>
      </w:numPr>
      <w:spacing w:before="240" w:after="240"/>
      <w:outlineLvl w:val="1"/>
      <w:pPrChange w:id="2" w:author="Zayra Lobo" w:date="2016-12-09T23:38:00Z">
        <w:pPr>
          <w:keepNext/>
          <w:numPr>
            <w:ilvl w:val="1"/>
            <w:numId w:val="9"/>
          </w:numPr>
          <w:tabs>
            <w:tab w:val="num" w:pos="720"/>
          </w:tabs>
          <w:spacing w:before="240" w:after="240"/>
          <w:ind w:left="720" w:hanging="720"/>
          <w:outlineLvl w:val="1"/>
        </w:pPr>
      </w:pPrChange>
    </w:pPr>
    <w:rPr>
      <w:rFonts w:ascii="Arial" w:hAnsi="Arial"/>
      <w:b/>
      <w:caps/>
      <w:sz w:val="32"/>
      <w:rPrChange w:id="2" w:author="Zayra Lobo" w:date="2016-12-09T23:38:00Z">
        <w:rPr>
          <w:rFonts w:ascii="Arial" w:hAnsi="Arial"/>
          <w:b/>
          <w:caps/>
          <w:sz w:val="32"/>
          <w:lang w:val="en-US" w:eastAsia="en-US" w:bidi="ar-SA"/>
        </w:rPr>
      </w:rPrChange>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Change w:id="3" w:author="Zayra Lobo" w:date="2016-12-09T23:41:00Z">
        <w:pPr>
          <w:ind w:left="240"/>
        </w:pPr>
      </w:pPrChange>
    </w:pPr>
    <w:rPr>
      <w:rFonts w:ascii="Times" w:hAnsi="Times"/>
      <w:b/>
      <w:smallCaps/>
      <w:noProof/>
      <w:sz w:val="20"/>
      <w:rPrChange w:id="3" w:author="Zayra Lobo" w:date="2016-12-09T23:41:00Z">
        <w:rPr>
          <w:rFonts w:ascii="Times" w:hAnsi="Times"/>
          <w:smallCaps/>
          <w:lang w:val="en-US" w:eastAsia="en-US" w:bidi="ar-SA"/>
        </w:rPr>
      </w:rPrChange>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comments" Target="comments.xm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footer" Target="footer3.xml"/><Relationship Id="rId41" Type="http://schemas.openxmlformats.org/officeDocument/2006/relationships/fontTable" Target="fontTable.xml"/><Relationship Id="rId42" Type="http://schemas.openxmlformats.org/officeDocument/2006/relationships/theme" Target="theme/theme1.xml"/><Relationship Id="rId43" Type="http://schemas.microsoft.com/office/2011/relationships/commentsExtended" Target="commentsExtended.xml"/><Relationship Id="rId44"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3857D8-BB31-3C4D-9742-54ACCB267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\docs\Clinic\director\reports\ClinicReportTemplate_10.dot</Template>
  <TotalTime>5319</TotalTime>
  <Pages>53</Pages>
  <Words>14765</Words>
  <Characters>84166</Characters>
  <Application>Microsoft Macintosh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98734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Zayra Lobo</cp:lastModifiedBy>
  <cp:revision>283</cp:revision>
  <cp:lastPrinted>2010-08-24T04:33:00Z</cp:lastPrinted>
  <dcterms:created xsi:type="dcterms:W3CDTF">2016-11-22T18:58:00Z</dcterms:created>
  <dcterms:modified xsi:type="dcterms:W3CDTF">2016-12-10T07:43:00Z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id="rWwUY9Al"/&gt;&lt;style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